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3ED714" w14:textId="77777777" w:rsidR="003A1385" w:rsidRPr="00B332B9" w:rsidRDefault="003A1385" w:rsidP="00700DDF">
      <w:pPr>
        <w:ind w:left="360"/>
        <w:jc w:val="center"/>
        <w:rPr>
          <w:rFonts w:ascii="Tahoma" w:hAnsi="Tahoma" w:cs="Tahoma"/>
          <w:b/>
          <w:sz w:val="44"/>
          <w:szCs w:val="44"/>
        </w:rPr>
      </w:pPr>
      <w:r>
        <w:rPr>
          <w:rFonts w:ascii="Tahoma" w:hAnsi="Tahoma" w:cs="Tahoma"/>
          <w:b/>
          <w:sz w:val="44"/>
          <w:szCs w:val="44"/>
        </w:rPr>
        <w:t>SAP BW/BO Exercise</w:t>
      </w:r>
    </w:p>
    <w:p w14:paraId="0DCDEA4B" w14:textId="17F38833" w:rsidR="005906C1" w:rsidRPr="001433E6" w:rsidRDefault="003A1385" w:rsidP="00700DDF">
      <w:pPr>
        <w:ind w:left="360"/>
        <w:jc w:val="both"/>
        <w:rPr>
          <w:rFonts w:ascii="Tahoma" w:hAnsi="Tahoma" w:cs="Tahoma"/>
          <w:b/>
          <w:sz w:val="28"/>
          <w:szCs w:val="28"/>
          <w:u w:val="single"/>
        </w:rPr>
      </w:pPr>
      <w:r>
        <w:rPr>
          <w:rFonts w:ascii="Tahoma" w:hAnsi="Tahoma" w:cs="Tahoma"/>
          <w:b/>
          <w:sz w:val="28"/>
          <w:szCs w:val="32"/>
          <w:u w:val="single"/>
        </w:rPr>
        <w:t>Exercise</w:t>
      </w:r>
      <w:r w:rsidR="00073873">
        <w:rPr>
          <w:rFonts w:ascii="Tahoma" w:hAnsi="Tahoma" w:cs="Tahoma"/>
          <w:b/>
          <w:sz w:val="28"/>
          <w:szCs w:val="28"/>
          <w:u w:val="single"/>
        </w:rPr>
        <w:t xml:space="preserve"> 2</w:t>
      </w:r>
      <w:r w:rsidR="006D1244" w:rsidRPr="001433E6">
        <w:rPr>
          <w:rFonts w:ascii="Tahoma" w:hAnsi="Tahoma" w:cs="Tahoma"/>
          <w:b/>
          <w:sz w:val="28"/>
          <w:szCs w:val="28"/>
          <w:u w:val="single"/>
        </w:rPr>
        <w:t xml:space="preserve">: </w:t>
      </w:r>
      <w:r w:rsidR="001433E6" w:rsidRPr="001433E6">
        <w:rPr>
          <w:rFonts w:ascii="Tahoma" w:hAnsi="Tahoma" w:cs="Tahoma"/>
          <w:b/>
          <w:sz w:val="28"/>
          <w:szCs w:val="28"/>
          <w:u w:val="single"/>
        </w:rPr>
        <w:t xml:space="preserve">BEx </w:t>
      </w:r>
      <w:r w:rsidR="005906C1" w:rsidRPr="001433E6">
        <w:rPr>
          <w:rFonts w:ascii="Tahoma" w:hAnsi="Tahoma" w:cs="Tahoma"/>
          <w:b/>
          <w:sz w:val="28"/>
          <w:szCs w:val="28"/>
          <w:u w:val="single"/>
        </w:rPr>
        <w:t>Query</w:t>
      </w:r>
      <w:r w:rsidR="008C78EF">
        <w:rPr>
          <w:rFonts w:ascii="Tahoma" w:hAnsi="Tahoma" w:cs="Tahoma"/>
          <w:b/>
          <w:sz w:val="28"/>
          <w:szCs w:val="28"/>
          <w:u w:val="single"/>
        </w:rPr>
        <w:t xml:space="preserve"> Designer </w:t>
      </w:r>
      <w:r w:rsidR="00380057">
        <w:rPr>
          <w:rFonts w:ascii="Tahoma" w:hAnsi="Tahoma" w:cs="Tahoma"/>
          <w:b/>
          <w:sz w:val="28"/>
          <w:szCs w:val="28"/>
          <w:u w:val="single"/>
        </w:rPr>
        <w:t xml:space="preserve">– Create, </w:t>
      </w:r>
      <w:r w:rsidR="00073873">
        <w:rPr>
          <w:rFonts w:ascii="Tahoma" w:hAnsi="Tahoma" w:cs="Tahoma"/>
          <w:b/>
          <w:sz w:val="28"/>
          <w:szCs w:val="28"/>
          <w:u w:val="single"/>
        </w:rPr>
        <w:t xml:space="preserve">Modify &amp; Save Queries </w:t>
      </w:r>
    </w:p>
    <w:p w14:paraId="2FA1F26C" w14:textId="0C71D5D6" w:rsidR="00340ED2" w:rsidRDefault="00396D63" w:rsidP="00700DDF">
      <w:pPr>
        <w:ind w:left="360"/>
        <w:jc w:val="both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>SAP ERP</w:t>
      </w:r>
      <w:r w:rsidR="00D96BDE" w:rsidRPr="00472D90">
        <w:rPr>
          <w:rFonts w:ascii="Tahoma" w:hAnsi="Tahoma" w:cs="Tahoma"/>
          <w:b/>
        </w:rPr>
        <w:t xml:space="preserve"> Login Id:</w:t>
      </w:r>
      <w:ins w:id="0" w:author="Nupur Ray" w:date="2016-09-01T18:38:00Z">
        <w:r w:rsidR="00D21030">
          <w:rPr>
            <w:rFonts w:ascii="Tahoma" w:hAnsi="Tahoma" w:cs="Tahoma"/>
            <w:b/>
          </w:rPr>
          <w:t xml:space="preserve"> </w:t>
        </w:r>
        <w:r w:rsidR="00D21030" w:rsidRPr="00D21030">
          <w:rPr>
            <w:rFonts w:ascii="Tahoma" w:hAnsi="Tahoma" w:cs="Tahoma"/>
            <w:b/>
          </w:rPr>
          <w:t>F6-046</w:t>
        </w:r>
      </w:ins>
    </w:p>
    <w:p w14:paraId="72DDF565" w14:textId="77777777" w:rsidR="006D1244" w:rsidRDefault="006D1244" w:rsidP="00700DDF">
      <w:pPr>
        <w:ind w:left="360"/>
        <w:jc w:val="both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>Note: You must use the following conventions to name objects/systems created in this exercise.</w:t>
      </w:r>
    </w:p>
    <w:p w14:paraId="481C0D91" w14:textId="77777777" w:rsidR="00150C31" w:rsidRDefault="000D137B" w:rsidP="00700DDF">
      <w:pPr>
        <w:spacing w:after="0"/>
        <w:ind w:left="360"/>
        <w:jc w:val="both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>Replace S with</w:t>
      </w:r>
      <w:r>
        <w:rPr>
          <w:rFonts w:ascii="Tahoma" w:hAnsi="Tahoma" w:cs="Tahoma"/>
          <w:b/>
        </w:rPr>
        <w:tab/>
        <w:t>A</w:t>
      </w:r>
      <w:r w:rsidR="00150C31">
        <w:rPr>
          <w:rFonts w:ascii="Tahoma" w:hAnsi="Tahoma" w:cs="Tahoma"/>
          <w:b/>
        </w:rPr>
        <w:t xml:space="preserve"> - for Fall semester</w:t>
      </w:r>
    </w:p>
    <w:p w14:paraId="77414079" w14:textId="77777777" w:rsidR="00150C31" w:rsidRDefault="000D137B" w:rsidP="00700DDF">
      <w:pPr>
        <w:spacing w:after="0"/>
        <w:ind w:left="1800" w:firstLine="360"/>
        <w:jc w:val="both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>B</w:t>
      </w:r>
      <w:r w:rsidR="00150C31">
        <w:rPr>
          <w:rFonts w:ascii="Tahoma" w:hAnsi="Tahoma" w:cs="Tahoma"/>
          <w:b/>
        </w:rPr>
        <w:t xml:space="preserve"> - for Spring semester</w:t>
      </w:r>
    </w:p>
    <w:p w14:paraId="1D536921" w14:textId="77777777" w:rsidR="00150C31" w:rsidRDefault="000D137B" w:rsidP="00700DDF">
      <w:pPr>
        <w:spacing w:after="0" w:line="240" w:lineRule="auto"/>
        <w:ind w:left="360"/>
        <w:jc w:val="both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 xml:space="preserve">      </w:t>
      </w:r>
      <w:r>
        <w:rPr>
          <w:rFonts w:ascii="Tahoma" w:hAnsi="Tahoma" w:cs="Tahoma"/>
          <w:b/>
        </w:rPr>
        <w:tab/>
      </w:r>
      <w:r>
        <w:rPr>
          <w:rFonts w:ascii="Tahoma" w:hAnsi="Tahoma" w:cs="Tahoma"/>
          <w:b/>
        </w:rPr>
        <w:tab/>
        <w:t>C</w:t>
      </w:r>
      <w:r w:rsidR="00150C31">
        <w:rPr>
          <w:rFonts w:ascii="Tahoma" w:hAnsi="Tahoma" w:cs="Tahoma"/>
          <w:b/>
        </w:rPr>
        <w:t xml:space="preserve"> - for Summer semester</w:t>
      </w:r>
    </w:p>
    <w:p w14:paraId="23F4E48B" w14:textId="77777777" w:rsidR="00150C31" w:rsidRDefault="00150C31" w:rsidP="00700DDF">
      <w:pPr>
        <w:spacing w:after="0" w:line="240" w:lineRule="auto"/>
        <w:ind w:left="360" w:hanging="1170"/>
        <w:jc w:val="both"/>
        <w:rPr>
          <w:rFonts w:ascii="Tahoma" w:hAnsi="Tahoma" w:cs="Tahoma"/>
          <w:b/>
        </w:rPr>
      </w:pPr>
    </w:p>
    <w:p w14:paraId="04F05BE7" w14:textId="77777777" w:rsidR="00150C31" w:rsidRDefault="00150C31" w:rsidP="00700DDF">
      <w:pPr>
        <w:spacing w:after="0" w:line="240" w:lineRule="auto"/>
        <w:ind w:left="360"/>
        <w:jc w:val="both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>Replace YY with the last 2 digits of the current year.</w:t>
      </w:r>
    </w:p>
    <w:p w14:paraId="14025143" w14:textId="77777777" w:rsidR="00150C31" w:rsidRDefault="00150C31" w:rsidP="00700DDF">
      <w:pPr>
        <w:spacing w:after="0" w:line="240" w:lineRule="auto"/>
        <w:ind w:left="360"/>
        <w:jc w:val="both"/>
        <w:rPr>
          <w:rFonts w:ascii="Tahoma" w:hAnsi="Tahoma" w:cs="Tahoma"/>
          <w:b/>
        </w:rPr>
      </w:pPr>
    </w:p>
    <w:p w14:paraId="2DA83F43" w14:textId="15717432" w:rsidR="006D1244" w:rsidRDefault="00150C31" w:rsidP="00044897">
      <w:pPr>
        <w:spacing w:after="0" w:line="240" w:lineRule="auto"/>
        <w:ind w:left="360"/>
        <w:jc w:val="both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>Replace XXX with your SAP ID.</w:t>
      </w:r>
    </w:p>
    <w:p w14:paraId="3C835BA2" w14:textId="77777777" w:rsidR="00044897" w:rsidRPr="00044897" w:rsidRDefault="00044897" w:rsidP="00044897">
      <w:pPr>
        <w:spacing w:after="0" w:line="240" w:lineRule="auto"/>
        <w:ind w:left="360"/>
        <w:jc w:val="both"/>
        <w:rPr>
          <w:rFonts w:ascii="Tahoma" w:hAnsi="Tahoma" w:cs="Tahoma"/>
          <w:b/>
        </w:rPr>
      </w:pPr>
    </w:p>
    <w:p w14:paraId="2A8FBC9E" w14:textId="77777777" w:rsidR="00C038F4" w:rsidRPr="00C038F4" w:rsidRDefault="00C038F4" w:rsidP="00700DDF">
      <w:pPr>
        <w:ind w:left="360"/>
        <w:jc w:val="both"/>
        <w:rPr>
          <w:rFonts w:ascii="Tahoma" w:hAnsi="Tahoma" w:cs="Tahoma"/>
          <w:b/>
        </w:rPr>
      </w:pPr>
      <w:r w:rsidRPr="008340A8">
        <w:rPr>
          <w:rFonts w:ascii="Tahoma" w:hAnsi="Tahoma" w:cs="Tahoma"/>
          <w:b/>
        </w:rPr>
        <w:t>Objectives:</w:t>
      </w:r>
    </w:p>
    <w:p w14:paraId="6743B39E" w14:textId="77777777" w:rsidR="00C038F4" w:rsidRDefault="00184489" w:rsidP="00700DDF">
      <w:pPr>
        <w:pStyle w:val="ListParagraph"/>
        <w:ind w:left="360"/>
        <w:jc w:val="both"/>
        <w:rPr>
          <w:rFonts w:ascii="Tahoma" w:hAnsi="Tahoma" w:cs="Tahoma"/>
        </w:rPr>
      </w:pPr>
      <w:r>
        <w:rPr>
          <w:rFonts w:ascii="Tahoma" w:hAnsi="Tahoma" w:cs="Tahoma"/>
        </w:rPr>
        <w:t>Develop an understanding of a query as</w:t>
      </w:r>
      <w:r w:rsidR="00C038F4" w:rsidRPr="005906C1">
        <w:rPr>
          <w:rFonts w:ascii="Tahoma" w:hAnsi="Tahoma" w:cs="Tahoma"/>
        </w:rPr>
        <w:t xml:space="preserve"> a set of defined attributes, charac</w:t>
      </w:r>
      <w:r>
        <w:rPr>
          <w:rFonts w:ascii="Tahoma" w:hAnsi="Tahoma" w:cs="Tahoma"/>
        </w:rPr>
        <w:t xml:space="preserve">teristics and key figures </w:t>
      </w:r>
      <w:r w:rsidR="00C038F4" w:rsidRPr="005906C1">
        <w:rPr>
          <w:rFonts w:ascii="Tahoma" w:hAnsi="Tahoma" w:cs="Tahoma"/>
        </w:rPr>
        <w:t xml:space="preserve">used by the OLAP engine to create a report from the </w:t>
      </w:r>
      <w:r>
        <w:rPr>
          <w:rFonts w:ascii="Tahoma" w:hAnsi="Tahoma" w:cs="Tahoma"/>
        </w:rPr>
        <w:t xml:space="preserve">data located within </w:t>
      </w:r>
      <w:r w:rsidR="00C038F4" w:rsidRPr="005906C1">
        <w:rPr>
          <w:rFonts w:ascii="Tahoma" w:hAnsi="Tahoma" w:cs="Tahoma"/>
        </w:rPr>
        <w:t xml:space="preserve">the </w:t>
      </w:r>
      <w:r>
        <w:rPr>
          <w:rFonts w:ascii="Tahoma" w:hAnsi="Tahoma" w:cs="Tahoma"/>
        </w:rPr>
        <w:t xml:space="preserve">data </w:t>
      </w:r>
      <w:r w:rsidR="00C038F4" w:rsidRPr="005906C1">
        <w:rPr>
          <w:rFonts w:ascii="Tahoma" w:hAnsi="Tahoma" w:cs="Tahoma"/>
        </w:rPr>
        <w:t>warehouse</w:t>
      </w:r>
      <w:r>
        <w:rPr>
          <w:rFonts w:ascii="Tahoma" w:hAnsi="Tahoma" w:cs="Tahoma"/>
        </w:rPr>
        <w:t>.</w:t>
      </w:r>
    </w:p>
    <w:p w14:paraId="2B4E9369" w14:textId="77777777" w:rsidR="00C038F4" w:rsidRDefault="00C038F4" w:rsidP="00700DDF">
      <w:pPr>
        <w:pStyle w:val="ListParagraph"/>
        <w:ind w:left="360"/>
        <w:jc w:val="both"/>
        <w:rPr>
          <w:rFonts w:ascii="Tahoma" w:hAnsi="Tahoma" w:cs="Tahoma"/>
          <w:b/>
        </w:rPr>
      </w:pPr>
    </w:p>
    <w:p w14:paraId="0079E2EA" w14:textId="77777777" w:rsidR="00C038F4" w:rsidRPr="001703B8" w:rsidRDefault="00C038F4" w:rsidP="00700DDF">
      <w:pPr>
        <w:pStyle w:val="ListParagraph"/>
        <w:ind w:left="360"/>
        <w:jc w:val="both"/>
        <w:rPr>
          <w:rFonts w:ascii="Tahoma" w:hAnsi="Tahoma" w:cs="Tahoma"/>
        </w:rPr>
      </w:pPr>
      <w:r w:rsidRPr="001703B8">
        <w:rPr>
          <w:rFonts w:ascii="Tahoma" w:hAnsi="Tahoma" w:cs="Tahoma"/>
          <w:b/>
        </w:rPr>
        <w:t>Query Designer</w:t>
      </w:r>
      <w:r w:rsidRPr="001703B8">
        <w:rPr>
          <w:rFonts w:ascii="Tahoma" w:hAnsi="Tahoma" w:cs="Tahoma"/>
        </w:rPr>
        <w:t>: Tool used to cre</w:t>
      </w:r>
      <w:r w:rsidR="00C80A22">
        <w:rPr>
          <w:rFonts w:ascii="Tahoma" w:hAnsi="Tahoma" w:cs="Tahoma"/>
        </w:rPr>
        <w:t xml:space="preserve">ate, </w:t>
      </w:r>
      <w:r>
        <w:rPr>
          <w:rFonts w:ascii="Tahoma" w:hAnsi="Tahoma" w:cs="Tahoma"/>
        </w:rPr>
        <w:t>modify</w:t>
      </w:r>
      <w:r w:rsidR="00C80A22">
        <w:rPr>
          <w:rFonts w:ascii="Tahoma" w:hAnsi="Tahoma" w:cs="Tahoma"/>
        </w:rPr>
        <w:t>, save</w:t>
      </w:r>
      <w:r w:rsidR="00184489">
        <w:rPr>
          <w:rFonts w:ascii="Tahoma" w:hAnsi="Tahoma" w:cs="Tahoma"/>
        </w:rPr>
        <w:t xml:space="preserve"> queries by utilizing </w:t>
      </w:r>
      <w:r>
        <w:rPr>
          <w:rFonts w:ascii="Tahoma" w:hAnsi="Tahoma" w:cs="Tahoma"/>
        </w:rPr>
        <w:t>data targets</w:t>
      </w:r>
      <w:r w:rsidR="00700DDF">
        <w:rPr>
          <w:rFonts w:ascii="Tahoma" w:hAnsi="Tahoma" w:cs="Tahoma"/>
        </w:rPr>
        <w:t xml:space="preserve"> </w:t>
      </w:r>
      <w:r w:rsidR="00184489">
        <w:rPr>
          <w:rFonts w:ascii="Tahoma" w:hAnsi="Tahoma" w:cs="Tahoma"/>
        </w:rPr>
        <w:t>(infocubes &amp; DSO)</w:t>
      </w:r>
      <w:r>
        <w:rPr>
          <w:rFonts w:ascii="Tahoma" w:hAnsi="Tahoma" w:cs="Tahoma"/>
        </w:rPr>
        <w:t xml:space="preserve"> in SAP BW</w:t>
      </w:r>
      <w:r w:rsidR="00184489">
        <w:rPr>
          <w:rFonts w:ascii="Tahoma" w:hAnsi="Tahoma" w:cs="Tahoma"/>
        </w:rPr>
        <w:t>.</w:t>
      </w:r>
    </w:p>
    <w:p w14:paraId="5F02CE39" w14:textId="77777777" w:rsidR="00C038F4" w:rsidRPr="001703B8" w:rsidRDefault="00C038F4" w:rsidP="00700DDF">
      <w:pPr>
        <w:pStyle w:val="ListParagraph"/>
        <w:ind w:left="360"/>
        <w:jc w:val="both"/>
        <w:rPr>
          <w:rFonts w:ascii="Tahoma" w:hAnsi="Tahoma" w:cs="Tahoma"/>
        </w:rPr>
      </w:pPr>
    </w:p>
    <w:p w14:paraId="6DAB1806" w14:textId="77777777" w:rsidR="00044897" w:rsidRDefault="00032D4E" w:rsidP="00044897">
      <w:pPr>
        <w:pStyle w:val="ListParagraph"/>
        <w:ind w:left="360"/>
        <w:jc w:val="both"/>
        <w:rPr>
          <w:rFonts w:ascii="Tahoma" w:hAnsi="Tahoma" w:cs="Tahoma"/>
        </w:rPr>
      </w:pPr>
      <w:commentRangeStart w:id="1"/>
      <w:r>
        <w:rPr>
          <w:rFonts w:ascii="Tahoma" w:hAnsi="Tahoma" w:cs="Tahoma"/>
        </w:rPr>
        <w:t>A</w:t>
      </w:r>
      <w:r w:rsidR="00E72773">
        <w:rPr>
          <w:rFonts w:ascii="Tahoma" w:hAnsi="Tahoma" w:cs="Tahoma"/>
        </w:rPr>
        <w:t>ccess BEx Query Designer through you</w:t>
      </w:r>
      <w:r w:rsidR="00044897">
        <w:rPr>
          <w:rFonts w:ascii="Tahoma" w:hAnsi="Tahoma" w:cs="Tahoma"/>
        </w:rPr>
        <w:t>r</w:t>
      </w:r>
      <w:r w:rsidR="00E72773">
        <w:rPr>
          <w:rFonts w:ascii="Tahoma" w:hAnsi="Tahoma" w:cs="Tahoma"/>
        </w:rPr>
        <w:t xml:space="preserve"> windows menu paths.</w:t>
      </w:r>
      <w:commentRangeEnd w:id="1"/>
      <w:r w:rsidR="0044120C">
        <w:rPr>
          <w:rStyle w:val="CommentReference"/>
        </w:rPr>
        <w:commentReference w:id="1"/>
      </w:r>
    </w:p>
    <w:p w14:paraId="4F43966C" w14:textId="7E670000" w:rsidR="00044897" w:rsidRDefault="00191CFE" w:rsidP="00044897">
      <w:pPr>
        <w:pStyle w:val="ListParagraph"/>
        <w:ind w:left="360"/>
        <w:jc w:val="both"/>
        <w:rPr>
          <w:ins w:id="2" w:author="Nupur Ray" w:date="2016-09-01T18:47:00Z"/>
          <w:rFonts w:ascii="Tahoma" w:hAnsi="Tahoma" w:cs="Tahoma"/>
        </w:rPr>
      </w:pPr>
      <w:ins w:id="3" w:author="Nupur Ray" w:date="2016-09-01T18:47:00Z">
        <w:r>
          <w:rPr>
            <w:noProof/>
            <w:lang w:val="en-IN" w:eastAsia="en-IN"/>
          </w:rPr>
          <w:lastRenderedPageBreak/>
          <w:drawing>
            <wp:inline distT="0" distB="0" distL="0" distR="0" wp14:anchorId="5077EFA4" wp14:editId="48ED8012">
              <wp:extent cx="6389370" cy="3592195"/>
              <wp:effectExtent l="76200" t="76200" r="125730" b="141605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6E89E2DB" w14:textId="77777777" w:rsidR="00191CFE" w:rsidRDefault="00191CFE" w:rsidP="00044897">
      <w:pPr>
        <w:pStyle w:val="ListParagraph"/>
        <w:ind w:left="360"/>
        <w:jc w:val="both"/>
        <w:rPr>
          <w:rFonts w:ascii="Tahoma" w:hAnsi="Tahoma" w:cs="Tahoma"/>
        </w:rPr>
      </w:pPr>
    </w:p>
    <w:p w14:paraId="7E2B116B" w14:textId="57C5831B" w:rsidR="00C038F4" w:rsidRPr="00C80A22" w:rsidRDefault="00C80A22" w:rsidP="00044897">
      <w:pPr>
        <w:pStyle w:val="ListParagraph"/>
        <w:ind w:left="360"/>
        <w:jc w:val="both"/>
        <w:rPr>
          <w:rFonts w:ascii="Tahoma" w:hAnsi="Tahoma" w:cs="Tahoma"/>
        </w:rPr>
      </w:pPr>
      <w:r>
        <w:rPr>
          <w:rFonts w:ascii="Tahoma" w:hAnsi="Tahoma" w:cs="Tahoma"/>
          <w:b/>
        </w:rPr>
        <w:t>Creating Queries</w:t>
      </w:r>
    </w:p>
    <w:p w14:paraId="5548443C" w14:textId="302BFA9D" w:rsidR="00C80A22" w:rsidRPr="00C80A22" w:rsidRDefault="00C038F4" w:rsidP="00700DDF">
      <w:pPr>
        <w:ind w:left="360"/>
        <w:jc w:val="both"/>
        <w:rPr>
          <w:rFonts w:ascii="Tahoma" w:hAnsi="Tahoma" w:cs="Tahoma"/>
        </w:rPr>
      </w:pPr>
      <w:r w:rsidRPr="00C80A22">
        <w:rPr>
          <w:rFonts w:ascii="Tahoma" w:hAnsi="Tahoma" w:cs="Tahoma"/>
        </w:rPr>
        <w:t xml:space="preserve">Query Designer </w:t>
      </w:r>
      <w:ins w:id="4" w:author="Ashish" w:date="2016-08-16T00:02:00Z">
        <w:r w:rsidR="0044120C">
          <w:rPr>
            <w:rFonts w:ascii="Tahoma" w:hAnsi="Tahoma" w:cs="Tahoma"/>
          </w:rPr>
          <w:t>T</w:t>
        </w:r>
      </w:ins>
      <w:del w:id="5" w:author="Ashish" w:date="2016-08-16T00:02:00Z">
        <w:r w:rsidRPr="00C80A22" w:rsidDel="0044120C">
          <w:rPr>
            <w:rFonts w:ascii="Tahoma" w:hAnsi="Tahoma" w:cs="Tahoma"/>
          </w:rPr>
          <w:delText>t</w:delText>
        </w:r>
      </w:del>
      <w:r w:rsidRPr="00C80A22">
        <w:rPr>
          <w:rFonts w:ascii="Tahoma" w:hAnsi="Tahoma" w:cs="Tahoma"/>
        </w:rPr>
        <w:t>ool</w:t>
      </w:r>
      <w:ins w:id="6" w:author="Ashish" w:date="2016-08-16T00:02:00Z">
        <w:r w:rsidR="0044120C">
          <w:rPr>
            <w:rFonts w:ascii="Tahoma" w:hAnsi="Tahoma" w:cs="Tahoma"/>
          </w:rPr>
          <w:t>:</w:t>
        </w:r>
      </w:ins>
      <w:del w:id="7" w:author="Ashish" w:date="2016-08-16T00:02:00Z">
        <w:r w:rsidRPr="00C80A22" w:rsidDel="0044120C">
          <w:rPr>
            <w:rFonts w:ascii="Tahoma" w:hAnsi="Tahoma" w:cs="Tahoma"/>
          </w:rPr>
          <w:delText>,</w:delText>
        </w:r>
      </w:del>
      <w:r w:rsidRPr="00C80A22">
        <w:rPr>
          <w:rFonts w:ascii="Tahoma" w:hAnsi="Tahoma" w:cs="Tahoma"/>
        </w:rPr>
        <w:t xml:space="preserve"> </w:t>
      </w:r>
      <w:ins w:id="8" w:author="Ashish" w:date="2016-08-16T00:02:00Z">
        <w:r w:rsidR="0044120C">
          <w:rPr>
            <w:rFonts w:ascii="Tahoma" w:hAnsi="Tahoma" w:cs="Tahoma"/>
          </w:rPr>
          <w:t>L</w:t>
        </w:r>
      </w:ins>
      <w:del w:id="9" w:author="Ashish" w:date="2016-08-16T00:02:00Z">
        <w:r w:rsidRPr="00C80A22" w:rsidDel="0044120C">
          <w:rPr>
            <w:rFonts w:ascii="Tahoma" w:hAnsi="Tahoma" w:cs="Tahoma"/>
          </w:rPr>
          <w:delText>l</w:delText>
        </w:r>
      </w:del>
      <w:r w:rsidRPr="00C80A22">
        <w:rPr>
          <w:rFonts w:ascii="Tahoma" w:hAnsi="Tahoma" w:cs="Tahoma"/>
        </w:rPr>
        <w:t>et’s talk about the query objects and structures and then we will get some hands on practice using some of these components.</w:t>
      </w:r>
    </w:p>
    <w:p w14:paraId="506E9022" w14:textId="77777777" w:rsidR="00C038F4" w:rsidRPr="00C80A22" w:rsidRDefault="00C038F4" w:rsidP="00700DDF">
      <w:pPr>
        <w:ind w:left="360"/>
        <w:jc w:val="both"/>
        <w:rPr>
          <w:rFonts w:ascii="Tahoma" w:hAnsi="Tahoma" w:cs="Tahoma"/>
        </w:rPr>
      </w:pPr>
      <w:r w:rsidRPr="00C80A22">
        <w:rPr>
          <w:rFonts w:ascii="Tahoma" w:hAnsi="Tahoma" w:cs="Tahoma"/>
        </w:rPr>
        <w:t>The following are the objects used to create queries in the BW Environment.</w:t>
      </w:r>
    </w:p>
    <w:p w14:paraId="3C9C3621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Key figures</w:t>
      </w:r>
    </w:p>
    <w:p w14:paraId="4FD5584B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Calculated key figures</w:t>
      </w:r>
    </w:p>
    <w:p w14:paraId="46A919F3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Restricted key figures – common method for limiting the amount of data returned</w:t>
      </w:r>
    </w:p>
    <w:p w14:paraId="60555DE9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Reusable key figures</w:t>
      </w:r>
    </w:p>
    <w:p w14:paraId="46009D4B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Characteristics</w:t>
      </w:r>
    </w:p>
    <w:p w14:paraId="209F246F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Restricted characteristics</w:t>
      </w:r>
    </w:p>
    <w:p w14:paraId="1445762B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Calculated characteristics</w:t>
      </w:r>
    </w:p>
    <w:p w14:paraId="47D2F9CE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Reusable calculated characteristics</w:t>
      </w:r>
    </w:p>
    <w:p w14:paraId="03C637CB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Structures</w:t>
      </w:r>
    </w:p>
    <w:p w14:paraId="6657260F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Formulas</w:t>
      </w:r>
    </w:p>
    <w:p w14:paraId="385BF9F2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Excel calculations</w:t>
      </w:r>
    </w:p>
    <w:p w14:paraId="3B90935A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Variables Hierarchies</w:t>
      </w:r>
    </w:p>
    <w:p w14:paraId="3471C6C0" w14:textId="77777777" w:rsidR="00C038F4" w:rsidRPr="00F81FD9" w:rsidRDefault="00C038F4" w:rsidP="00700DDF">
      <w:pPr>
        <w:pStyle w:val="ListParagraph"/>
        <w:numPr>
          <w:ilvl w:val="0"/>
          <w:numId w:val="4"/>
        </w:numPr>
        <w:tabs>
          <w:tab w:val="clear" w:pos="720"/>
        </w:tabs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Navigational attributes</w:t>
      </w:r>
    </w:p>
    <w:p w14:paraId="0BE2928A" w14:textId="77777777" w:rsidR="00C038F4" w:rsidRPr="00F81FD9" w:rsidRDefault="00C038F4" w:rsidP="00700DDF">
      <w:pPr>
        <w:pStyle w:val="ListParagraph"/>
        <w:ind w:left="360"/>
        <w:jc w:val="both"/>
        <w:rPr>
          <w:rFonts w:ascii="Tahoma" w:hAnsi="Tahoma" w:cs="Tahoma"/>
        </w:rPr>
      </w:pPr>
    </w:p>
    <w:p w14:paraId="0E1C62FF" w14:textId="77777777" w:rsidR="00165BA4" w:rsidRDefault="00C038F4" w:rsidP="00700DDF">
      <w:pPr>
        <w:ind w:left="360"/>
        <w:jc w:val="both"/>
        <w:rPr>
          <w:ins w:id="10" w:author="Ashish" w:date="2016-08-16T00:05:00Z"/>
          <w:rFonts w:ascii="Tahoma" w:hAnsi="Tahoma" w:cs="Tahoma"/>
        </w:rPr>
      </w:pPr>
      <w:r w:rsidRPr="00C80A22">
        <w:rPr>
          <w:rFonts w:ascii="Tahoma" w:hAnsi="Tahoma" w:cs="Tahoma"/>
        </w:rPr>
        <w:lastRenderedPageBreak/>
        <w:t>The above objects along with the two basic navigational functions</w:t>
      </w:r>
      <w:r w:rsidR="00184489">
        <w:rPr>
          <w:rFonts w:ascii="Tahoma" w:hAnsi="Tahoma" w:cs="Tahoma"/>
        </w:rPr>
        <w:t xml:space="preserve"> known as</w:t>
      </w:r>
      <w:r w:rsidRPr="00C80A22">
        <w:rPr>
          <w:rFonts w:ascii="Tahoma" w:hAnsi="Tahoma" w:cs="Tahoma"/>
        </w:rPr>
        <w:t xml:space="preserve"> filter and drilldown, you learned in the previous lesson, you should be able to design queries that meet most any business requirement.</w:t>
      </w:r>
    </w:p>
    <w:p w14:paraId="223A1B80" w14:textId="2A3DB566" w:rsidR="0044120C" w:rsidRPr="0044120C" w:rsidRDefault="0044120C" w:rsidP="00700DDF">
      <w:pPr>
        <w:ind w:left="360"/>
        <w:jc w:val="both"/>
        <w:rPr>
          <w:rFonts w:ascii="Tahoma" w:hAnsi="Tahoma" w:cs="Tahoma"/>
          <w:b/>
          <w:rPrChange w:id="11" w:author="Ashish" w:date="2016-08-16T00:05:00Z">
            <w:rPr>
              <w:rFonts w:ascii="Tahoma" w:hAnsi="Tahoma" w:cs="Tahoma"/>
            </w:rPr>
          </w:rPrChange>
        </w:rPr>
      </w:pPr>
      <w:ins w:id="12" w:author="Ashish" w:date="2016-08-16T00:05:00Z">
        <w:r w:rsidRPr="0044120C">
          <w:rPr>
            <w:rFonts w:ascii="Tahoma" w:hAnsi="Tahoma" w:cs="Tahoma"/>
            <w:b/>
            <w:rPrChange w:id="13" w:author="Ashish" w:date="2016-08-16T00:05:00Z">
              <w:rPr>
                <w:rFonts w:ascii="Tahoma" w:hAnsi="Tahoma" w:cs="Tahoma"/>
              </w:rPr>
            </w:rPrChange>
          </w:rPr>
          <w:t>Note:</w:t>
        </w:r>
      </w:ins>
    </w:p>
    <w:p w14:paraId="720E8037" w14:textId="77777777" w:rsidR="00C038F4" w:rsidRPr="00165BA4" w:rsidRDefault="00C038F4" w:rsidP="00700DDF">
      <w:pPr>
        <w:pStyle w:val="ListParagraph"/>
        <w:numPr>
          <w:ilvl w:val="0"/>
          <w:numId w:val="10"/>
        </w:numPr>
        <w:ind w:left="360" w:hanging="180"/>
        <w:jc w:val="both"/>
        <w:rPr>
          <w:rFonts w:ascii="Tahoma" w:hAnsi="Tahoma" w:cs="Tahoma"/>
        </w:rPr>
      </w:pPr>
      <w:r w:rsidRPr="00165BA4">
        <w:rPr>
          <w:rFonts w:ascii="Tahoma" w:hAnsi="Tahoma" w:cs="Tahoma"/>
        </w:rPr>
        <w:t>There can be a total of 16 dimensions to one InfoCube.</w:t>
      </w:r>
    </w:p>
    <w:p w14:paraId="3159A4EF" w14:textId="71AF0AF8" w:rsidR="00C038F4" w:rsidRPr="00F81FD9" w:rsidRDefault="00C038F4" w:rsidP="00700DDF">
      <w:pPr>
        <w:pStyle w:val="ListParagraph"/>
        <w:numPr>
          <w:ilvl w:val="0"/>
          <w:numId w:val="10"/>
        </w:numPr>
        <w:ind w:left="360" w:hanging="180"/>
        <w:jc w:val="both"/>
        <w:rPr>
          <w:rFonts w:ascii="Tahoma" w:hAnsi="Tahoma" w:cs="Tahoma"/>
        </w:rPr>
      </w:pPr>
      <w:del w:id="14" w:author="Ashish" w:date="2016-08-16T00:05:00Z">
        <w:r w:rsidRPr="00F81FD9" w:rsidDel="0044120C">
          <w:rPr>
            <w:rFonts w:ascii="Tahoma" w:hAnsi="Tahoma" w:cs="Tahoma"/>
          </w:rPr>
          <w:delText xml:space="preserve">Three </w:delText>
        </w:r>
      </w:del>
      <w:ins w:id="15" w:author="Ashish" w:date="2016-08-16T00:05:00Z">
        <w:r w:rsidR="0044120C">
          <w:rPr>
            <w:rFonts w:ascii="Tahoma" w:hAnsi="Tahoma" w:cs="Tahoma"/>
          </w:rPr>
          <w:t>3</w:t>
        </w:r>
        <w:r w:rsidR="0044120C" w:rsidRPr="00F81FD9">
          <w:rPr>
            <w:rFonts w:ascii="Tahoma" w:hAnsi="Tahoma" w:cs="Tahoma"/>
          </w:rPr>
          <w:t xml:space="preserve"> </w:t>
        </w:r>
      </w:ins>
      <w:r w:rsidRPr="00F81FD9">
        <w:rPr>
          <w:rFonts w:ascii="Tahoma" w:hAnsi="Tahoma" w:cs="Tahoma"/>
        </w:rPr>
        <w:t>are reserved for Time, Unit of Measure, and Packet ID.</w:t>
      </w:r>
    </w:p>
    <w:p w14:paraId="57192E7A" w14:textId="77777777" w:rsidR="00C038F4" w:rsidRPr="00F81FD9" w:rsidRDefault="00C038F4" w:rsidP="00700DDF">
      <w:pPr>
        <w:pStyle w:val="ListParagraph"/>
        <w:numPr>
          <w:ilvl w:val="0"/>
          <w:numId w:val="10"/>
        </w:numPr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13 are user definable.</w:t>
      </w:r>
    </w:p>
    <w:p w14:paraId="7C18ED5C" w14:textId="77777777" w:rsidR="00C038F4" w:rsidRPr="00165BA4" w:rsidRDefault="00C038F4" w:rsidP="00700DDF">
      <w:pPr>
        <w:pStyle w:val="ListParagraph"/>
        <w:numPr>
          <w:ilvl w:val="0"/>
          <w:numId w:val="10"/>
        </w:numPr>
        <w:ind w:left="360" w:hanging="180"/>
        <w:jc w:val="both"/>
        <w:rPr>
          <w:rFonts w:ascii="Tahoma" w:hAnsi="Tahoma" w:cs="Tahoma"/>
        </w:rPr>
      </w:pPr>
      <w:r w:rsidRPr="00F81FD9">
        <w:rPr>
          <w:rFonts w:ascii="Tahoma" w:hAnsi="Tahoma" w:cs="Tahoma"/>
        </w:rPr>
        <w:t>There can be up to 248 attributes for a dimension</w:t>
      </w:r>
    </w:p>
    <w:p w14:paraId="6356E9F7" w14:textId="77777777" w:rsidR="00C038F4" w:rsidRPr="00F81FD9" w:rsidRDefault="00C038F4" w:rsidP="00700DDF">
      <w:pPr>
        <w:pStyle w:val="ListParagraph"/>
        <w:ind w:left="360"/>
        <w:jc w:val="both"/>
        <w:rPr>
          <w:rFonts w:ascii="Tahoma" w:hAnsi="Tahoma" w:cs="Tahoma"/>
        </w:rPr>
      </w:pPr>
    </w:p>
    <w:p w14:paraId="5D782306" w14:textId="4D1D7954" w:rsidR="00044897" w:rsidRPr="00392943" w:rsidDel="00392943" w:rsidRDefault="00C038F4" w:rsidP="00392943">
      <w:pPr>
        <w:pStyle w:val="ListParagraph"/>
        <w:ind w:left="360"/>
        <w:rPr>
          <w:del w:id="16" w:author="Nupur Ray" w:date="2016-09-02T22:16:00Z"/>
          <w:rFonts w:ascii="Tahoma" w:hAnsi="Tahoma" w:cs="Tahoma"/>
          <w:b/>
          <w:rPrChange w:id="17" w:author="Nupur Ray" w:date="2016-09-02T22:20:00Z">
            <w:rPr>
              <w:del w:id="18" w:author="Nupur Ray" w:date="2016-09-02T22:16:00Z"/>
              <w:rFonts w:ascii="Tahoma" w:hAnsi="Tahoma" w:cs="Tahoma"/>
              <w:b/>
            </w:rPr>
          </w:rPrChange>
        </w:rPr>
        <w:pPrChange w:id="19" w:author="Nupur Ray" w:date="2016-09-02T22:16:00Z">
          <w:pPr>
            <w:pStyle w:val="ListParagraph"/>
            <w:numPr>
              <w:numId w:val="23"/>
            </w:numPr>
            <w:ind w:hanging="360"/>
            <w:jc w:val="both"/>
          </w:pPr>
        </w:pPrChange>
      </w:pPr>
      <w:r w:rsidRPr="00392943">
        <w:rPr>
          <w:rFonts w:ascii="Tahoma" w:hAnsi="Tahoma" w:cs="Tahoma"/>
          <w:b/>
          <w:rPrChange w:id="20" w:author="Nupur Ray" w:date="2016-09-02T22:21:00Z">
            <w:rPr>
              <w:rFonts w:ascii="Tahoma" w:hAnsi="Tahoma" w:cs="Tahoma"/>
              <w:b/>
            </w:rPr>
          </w:rPrChange>
        </w:rPr>
        <w:t>What is a characteristic?</w:t>
      </w:r>
      <w:r w:rsidRPr="00F81FD9">
        <w:rPr>
          <w:rFonts w:ascii="Tahoma" w:hAnsi="Tahoma" w:cs="Tahoma"/>
          <w:b/>
        </w:rPr>
        <w:t xml:space="preserve"> </w:t>
      </w:r>
    </w:p>
    <w:p w14:paraId="7EC45CF6" w14:textId="77777777" w:rsidR="00392943" w:rsidRPr="00392943" w:rsidRDefault="00392943" w:rsidP="00532DBF">
      <w:pPr>
        <w:pStyle w:val="ListParagraph"/>
        <w:ind w:left="360"/>
        <w:rPr>
          <w:ins w:id="21" w:author="Nupur Ray" w:date="2016-09-02T22:16:00Z"/>
          <w:rFonts w:ascii="Tahoma" w:hAnsi="Tahoma" w:cs="Tahoma"/>
          <w:b/>
          <w:rPrChange w:id="22" w:author="Nupur Ray" w:date="2016-09-02T22:20:00Z">
            <w:rPr>
              <w:ins w:id="23" w:author="Nupur Ray" w:date="2016-09-02T22:16:00Z"/>
              <w:rFonts w:ascii="Tahoma" w:hAnsi="Tahoma" w:cs="Tahoma"/>
              <w:b/>
            </w:rPr>
          </w:rPrChange>
        </w:rPr>
      </w:pPr>
    </w:p>
    <w:p w14:paraId="301D99CB" w14:textId="4ECC09FA" w:rsidR="00044897" w:rsidRPr="00392943" w:rsidDel="00392943" w:rsidRDefault="00392943" w:rsidP="00392943">
      <w:pPr>
        <w:pStyle w:val="ListParagraph"/>
        <w:rPr>
          <w:del w:id="24" w:author="Nupur Ray" w:date="2016-09-02T22:16:00Z"/>
          <w:rFonts w:ascii="Tahoma" w:hAnsi="Tahoma" w:cs="Tahoma"/>
          <w:rPrChange w:id="25" w:author="Nupur Ray" w:date="2016-09-02T22:20:00Z">
            <w:rPr>
              <w:del w:id="26" w:author="Nupur Ray" w:date="2016-09-02T22:16:00Z"/>
            </w:rPr>
          </w:rPrChange>
        </w:rPr>
        <w:pPrChange w:id="27" w:author="Nupur Ray" w:date="2016-09-02T22:16:00Z">
          <w:pPr>
            <w:ind w:left="360"/>
            <w:jc w:val="both"/>
          </w:pPr>
        </w:pPrChange>
      </w:pPr>
      <w:ins w:id="28" w:author="Nupur Ray" w:date="2016-09-02T22:16:00Z">
        <w:r w:rsidRPr="00392943">
          <w:rPr>
            <w:rFonts w:ascii="Tahoma" w:hAnsi="Tahoma" w:cs="Tahoma"/>
            <w:rPrChange w:id="29" w:author="Nupur Ray" w:date="2016-09-02T22:20:00Z">
              <w:rPr/>
            </w:rPrChange>
          </w:rPr>
          <w:t>Characteristic provides the criteria according to which objects are classified. e.g. Material, Period, Location, etc.</w:t>
        </w:r>
      </w:ins>
      <w:ins w:id="30" w:author="Nupur Ray" w:date="2016-09-02T22:20:00Z">
        <w:r w:rsidRPr="00392943">
          <w:rPr>
            <w:rFonts w:ascii="Tahoma" w:hAnsi="Tahoma" w:cs="Tahoma"/>
            <w:rPrChange w:id="31" w:author="Nupur Ray" w:date="2016-09-02T22:20:00Z">
              <w:rPr/>
            </w:rPrChange>
          </w:rPr>
          <w:t xml:space="preserve"> </w:t>
        </w:r>
      </w:ins>
    </w:p>
    <w:p w14:paraId="799D42F4" w14:textId="77777777" w:rsidR="00392943" w:rsidRPr="00392943" w:rsidRDefault="00392943" w:rsidP="00392943">
      <w:pPr>
        <w:pStyle w:val="ListParagraph"/>
        <w:ind w:left="360"/>
        <w:rPr>
          <w:ins w:id="32" w:author="Nupur Ray" w:date="2016-09-02T22:16:00Z"/>
          <w:rFonts w:ascii="Tahoma" w:hAnsi="Tahoma" w:cs="Tahoma"/>
          <w:rPrChange w:id="33" w:author="Nupur Ray" w:date="2016-09-02T22:20:00Z">
            <w:rPr>
              <w:ins w:id="34" w:author="Nupur Ray" w:date="2016-09-02T22:16:00Z"/>
              <w:rFonts w:ascii="Tahoma" w:hAnsi="Tahoma" w:cs="Tahoma"/>
              <w:b/>
            </w:rPr>
          </w:rPrChange>
        </w:rPr>
        <w:pPrChange w:id="35" w:author="Nupur Ray" w:date="2016-09-02T22:16:00Z">
          <w:pPr>
            <w:pStyle w:val="ListParagraph"/>
            <w:ind w:left="360"/>
          </w:pPr>
        </w:pPrChange>
      </w:pPr>
    </w:p>
    <w:p w14:paraId="6EEE917C" w14:textId="657CAB83" w:rsidR="00044897" w:rsidRPr="00392943" w:rsidDel="00392943" w:rsidRDefault="00C038F4" w:rsidP="00392943">
      <w:pPr>
        <w:rPr>
          <w:del w:id="36" w:author="Nupur Ray" w:date="2016-09-02T22:16:00Z"/>
          <w:rFonts w:ascii="Tahoma" w:hAnsi="Tahoma" w:cs="Tahoma"/>
          <w:b/>
          <w:rPrChange w:id="37" w:author="Nupur Ray" w:date="2016-09-02T22:20:00Z">
            <w:rPr>
              <w:del w:id="38" w:author="Nupur Ray" w:date="2016-09-02T22:16:00Z"/>
            </w:rPr>
          </w:rPrChange>
        </w:rPr>
        <w:pPrChange w:id="39" w:author="Nupur Ray" w:date="2016-09-02T22:20:00Z">
          <w:pPr>
            <w:pStyle w:val="ListParagraph"/>
            <w:ind w:left="360"/>
          </w:pPr>
        </w:pPrChange>
      </w:pPr>
      <w:commentRangeStart w:id="40"/>
      <w:del w:id="41" w:author="Nupur Ray" w:date="2016-09-02T22:16:00Z">
        <w:r w:rsidRPr="00392943" w:rsidDel="00392943">
          <w:rPr>
            <w:rFonts w:ascii="Tahoma" w:hAnsi="Tahoma" w:cs="Tahoma"/>
            <w:b/>
            <w:rPrChange w:id="42" w:author="Nupur Ray" w:date="2016-09-02T22:20:00Z">
              <w:rPr/>
            </w:rPrChange>
          </w:rPr>
          <w:delText>_____________________________________________________________________</w:delText>
        </w:r>
      </w:del>
    </w:p>
    <w:p w14:paraId="0F3E20AC" w14:textId="7ACCA60A" w:rsidR="00044897" w:rsidDel="00392943" w:rsidRDefault="00044897" w:rsidP="00392943">
      <w:pPr>
        <w:rPr>
          <w:del w:id="43" w:author="Nupur Ray" w:date="2016-09-02T22:16:00Z"/>
        </w:rPr>
        <w:pPrChange w:id="44" w:author="Nupur Ray" w:date="2016-09-02T22:20:00Z">
          <w:pPr>
            <w:pStyle w:val="ListParagraph"/>
            <w:ind w:left="360"/>
          </w:pPr>
        </w:pPrChange>
      </w:pPr>
    </w:p>
    <w:p w14:paraId="185A9933" w14:textId="569EAC72" w:rsidR="00417B0A" w:rsidRPr="00532DBF" w:rsidDel="00392943" w:rsidRDefault="00C038F4" w:rsidP="00392943">
      <w:pPr>
        <w:rPr>
          <w:del w:id="45" w:author="Nupur Ray" w:date="2016-09-02T22:16:00Z"/>
        </w:rPr>
        <w:pPrChange w:id="46" w:author="Nupur Ray" w:date="2016-09-02T22:20:00Z">
          <w:pPr>
            <w:pStyle w:val="ListParagraph"/>
            <w:ind w:left="360"/>
          </w:pPr>
        </w:pPrChange>
      </w:pPr>
      <w:del w:id="47" w:author="Nupur Ray" w:date="2016-09-02T22:16:00Z">
        <w:r w:rsidRPr="00165BA4" w:rsidDel="00392943">
          <w:delText>______________</w:delText>
        </w:r>
        <w:r w:rsidR="00165BA4" w:rsidRPr="00165BA4" w:rsidDel="00392943">
          <w:delText>__________________________</w:delText>
        </w:r>
        <w:r w:rsidR="00532DBF" w:rsidDel="00392943">
          <w:delText>_____________________________</w:delText>
        </w:r>
        <w:commentRangeEnd w:id="40"/>
        <w:r w:rsidR="00167590" w:rsidDel="00392943">
          <w:rPr>
            <w:rStyle w:val="CommentReference"/>
          </w:rPr>
          <w:commentReference w:id="40"/>
        </w:r>
      </w:del>
    </w:p>
    <w:p w14:paraId="7AA1D5F0" w14:textId="2814A148" w:rsidR="00044897" w:rsidDel="00392943" w:rsidRDefault="00044897" w:rsidP="00392943">
      <w:pPr>
        <w:rPr>
          <w:del w:id="48" w:author="Nupur Ray" w:date="2016-09-02T22:20:00Z"/>
          <w:sz w:val="28"/>
        </w:rPr>
        <w:pPrChange w:id="49" w:author="Nupur Ray" w:date="2016-09-02T22:20:00Z">
          <w:pPr>
            <w:ind w:left="360"/>
            <w:jc w:val="both"/>
          </w:pPr>
        </w:pPrChange>
      </w:pPr>
    </w:p>
    <w:p w14:paraId="66B405A7" w14:textId="77777777" w:rsidR="00417B0A" w:rsidRDefault="00073873" w:rsidP="00700DDF">
      <w:pPr>
        <w:ind w:left="360"/>
        <w:jc w:val="both"/>
        <w:rPr>
          <w:ins w:id="50" w:author="Ashish" w:date="2016-08-16T00:05:00Z"/>
          <w:rFonts w:ascii="Tahoma" w:hAnsi="Tahoma" w:cs="Tahoma"/>
          <w:b/>
          <w:sz w:val="28"/>
        </w:rPr>
      </w:pPr>
      <w:r>
        <w:rPr>
          <w:rFonts w:ascii="Tahoma" w:hAnsi="Tahoma" w:cs="Tahoma"/>
          <w:b/>
          <w:sz w:val="28"/>
        </w:rPr>
        <w:t>Navigation – BEx Query Desig</w:t>
      </w:r>
      <w:r w:rsidR="00417B0A">
        <w:rPr>
          <w:rFonts w:ascii="Tahoma" w:hAnsi="Tahoma" w:cs="Tahoma"/>
          <w:b/>
          <w:sz w:val="28"/>
        </w:rPr>
        <w:t>n</w:t>
      </w:r>
      <w:r>
        <w:rPr>
          <w:rFonts w:ascii="Tahoma" w:hAnsi="Tahoma" w:cs="Tahoma"/>
          <w:b/>
          <w:sz w:val="28"/>
        </w:rPr>
        <w:t>er</w:t>
      </w:r>
    </w:p>
    <w:p w14:paraId="6344B4EB" w14:textId="6F4EB573" w:rsidR="0044120C" w:rsidRPr="0044120C" w:rsidRDefault="0044120C" w:rsidP="00700DDF">
      <w:pPr>
        <w:ind w:left="360"/>
        <w:jc w:val="both"/>
        <w:rPr>
          <w:rFonts w:ascii="Tahoma" w:hAnsi="Tahoma" w:cs="Tahoma"/>
          <w:b/>
          <w:rPrChange w:id="51" w:author="Ashish" w:date="2016-08-16T00:06:00Z">
            <w:rPr>
              <w:rFonts w:ascii="Tahoma" w:hAnsi="Tahoma" w:cs="Tahoma"/>
              <w:b/>
              <w:sz w:val="28"/>
            </w:rPr>
          </w:rPrChange>
        </w:rPr>
      </w:pPr>
      <w:ins w:id="52" w:author="Ashish" w:date="2016-08-16T00:06:00Z">
        <w:r w:rsidRPr="0044120C">
          <w:rPr>
            <w:rFonts w:ascii="Tahoma" w:hAnsi="Tahoma" w:cs="Tahoma"/>
            <w:b/>
            <w:rPrChange w:id="53" w:author="Ashish" w:date="2016-08-16T00:06:00Z">
              <w:rPr>
                <w:rFonts w:ascii="Tahoma" w:hAnsi="Tahoma" w:cs="Tahoma"/>
                <w:b/>
                <w:sz w:val="28"/>
              </w:rPr>
            </w:rPrChange>
          </w:rPr>
          <w:t>Please follow the below given path</w:t>
        </w:r>
        <w:r>
          <w:rPr>
            <w:rFonts w:ascii="Tahoma" w:hAnsi="Tahoma" w:cs="Tahoma"/>
            <w:b/>
          </w:rPr>
          <w:t>:</w:t>
        </w:r>
      </w:ins>
    </w:p>
    <w:p w14:paraId="2349C67D" w14:textId="77777777" w:rsidR="00417B0A" w:rsidRDefault="001703B8" w:rsidP="00700DDF">
      <w:pPr>
        <w:pStyle w:val="ListParagraph"/>
        <w:ind w:left="360"/>
        <w:jc w:val="both"/>
        <w:rPr>
          <w:rFonts w:ascii="Tahoma" w:hAnsi="Tahoma" w:cs="Tahoma"/>
        </w:rPr>
      </w:pPr>
      <w:r w:rsidRPr="001703B8">
        <w:rPr>
          <w:rFonts w:ascii="Tahoma" w:hAnsi="Tahoma" w:cs="Tahoma"/>
        </w:rPr>
        <w:t>Bex Analyzer</w:t>
      </w:r>
      <w:r w:rsidRPr="001703B8">
        <w:rPr>
          <w:rFonts w:ascii="Tahoma" w:hAnsi="Tahoma" w:cs="Tahoma"/>
        </w:rPr>
        <w:sym w:font="Wingdings" w:char="F0E0"/>
      </w:r>
      <w:r w:rsidRPr="001703B8">
        <w:rPr>
          <w:rFonts w:ascii="Tahoma" w:hAnsi="Tahoma" w:cs="Tahoma"/>
        </w:rPr>
        <w:t xml:space="preserve"> Tools</w:t>
      </w:r>
      <w:r w:rsidRPr="001703B8">
        <w:rPr>
          <w:rFonts w:ascii="Tahoma" w:hAnsi="Tahoma" w:cs="Tahoma"/>
        </w:rPr>
        <w:sym w:font="Wingdings" w:char="F0E0"/>
      </w:r>
      <w:r w:rsidRPr="001703B8">
        <w:rPr>
          <w:rFonts w:ascii="Tahoma" w:hAnsi="Tahoma" w:cs="Tahoma"/>
        </w:rPr>
        <w:t xml:space="preserve"> Create new Query</w:t>
      </w:r>
      <w:r w:rsidR="00A36BD6">
        <w:rPr>
          <w:rFonts w:ascii="Tahoma" w:hAnsi="Tahoma" w:cs="Tahoma"/>
        </w:rPr>
        <w:t xml:space="preserve"> (</w:t>
      </w:r>
      <w:r w:rsidR="00073873">
        <w:rPr>
          <w:rFonts w:ascii="Tahoma" w:hAnsi="Tahoma" w:cs="Tahoma"/>
        </w:rPr>
        <w:t>opens up query designer)</w:t>
      </w:r>
    </w:p>
    <w:p w14:paraId="605075AF" w14:textId="77777777" w:rsidR="00417B0A" w:rsidRPr="00417B0A" w:rsidRDefault="00417B0A" w:rsidP="00700DDF">
      <w:pPr>
        <w:pStyle w:val="ListParagraph"/>
        <w:ind w:left="360"/>
        <w:jc w:val="both"/>
        <w:rPr>
          <w:rFonts w:ascii="Tahoma" w:hAnsi="Tahoma" w:cs="Tahoma"/>
        </w:rPr>
      </w:pPr>
    </w:p>
    <w:p w14:paraId="09BFB755" w14:textId="77777777" w:rsidR="001703B8" w:rsidRPr="00A27EDA" w:rsidRDefault="001703B8" w:rsidP="00700DDF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</w:rPr>
      </w:pPr>
      <w:r w:rsidRPr="00A27EDA">
        <w:rPr>
          <w:rFonts w:ascii="Tahoma" w:hAnsi="Tahoma" w:cs="Tahoma"/>
        </w:rPr>
        <w:t xml:space="preserve">Navigate to the Query Designer window and provide the screen capture of the window you </w:t>
      </w:r>
      <w:r w:rsidR="00015AAB">
        <w:rPr>
          <w:rFonts w:ascii="Tahoma" w:hAnsi="Tahoma" w:cs="Tahoma"/>
        </w:rPr>
        <w:t>received</w:t>
      </w:r>
      <w:r w:rsidRPr="00A27EDA">
        <w:rPr>
          <w:rFonts w:ascii="Tahoma" w:hAnsi="Tahoma" w:cs="Tahoma"/>
        </w:rPr>
        <w:t>.</w:t>
      </w:r>
    </w:p>
    <w:p w14:paraId="1AE8FBEB" w14:textId="77777777" w:rsidR="001703B8" w:rsidRPr="001703B8" w:rsidRDefault="001703B8" w:rsidP="00700DDF">
      <w:pPr>
        <w:pStyle w:val="ListParagraph"/>
        <w:ind w:left="360"/>
        <w:jc w:val="both"/>
        <w:rPr>
          <w:rFonts w:ascii="Tahoma" w:hAnsi="Tahoma" w:cs="Tahoma"/>
        </w:rPr>
      </w:pPr>
    </w:p>
    <w:p w14:paraId="77151725" w14:textId="77777777" w:rsidR="001703B8" w:rsidRPr="00A27EDA" w:rsidRDefault="001703B8" w:rsidP="00700DDF">
      <w:pPr>
        <w:pStyle w:val="ListParagraph"/>
        <w:ind w:left="360"/>
        <w:jc w:val="both"/>
        <w:rPr>
          <w:rFonts w:ascii="Tahoma" w:hAnsi="Tahoma" w:cs="Tahoma"/>
          <w:b/>
        </w:rPr>
      </w:pPr>
      <w:r w:rsidRPr="00A27EDA">
        <w:rPr>
          <w:rFonts w:ascii="Tahoma" w:hAnsi="Tahoma" w:cs="Tahoma"/>
          <w:b/>
        </w:rPr>
        <w:t>(Screen Capture goes here)</w:t>
      </w:r>
    </w:p>
    <w:p w14:paraId="7F25F028" w14:textId="0B77605B" w:rsidR="001703B8" w:rsidRDefault="003610A7" w:rsidP="00700DDF">
      <w:pPr>
        <w:pStyle w:val="ListParagraph"/>
        <w:ind w:left="360"/>
        <w:jc w:val="both"/>
        <w:rPr>
          <w:ins w:id="54" w:author="Nupur Ray" w:date="2016-09-01T19:05:00Z"/>
          <w:rFonts w:ascii="Tahoma" w:hAnsi="Tahoma" w:cs="Tahoma"/>
        </w:rPr>
      </w:pPr>
      <w:ins w:id="55" w:author="Nupur Ray" w:date="2016-09-01T19:05:00Z">
        <w:r>
          <w:rPr>
            <w:noProof/>
            <w:lang w:val="en-IN" w:eastAsia="en-IN"/>
          </w:rPr>
          <w:lastRenderedPageBreak/>
          <w:drawing>
            <wp:inline distT="0" distB="0" distL="0" distR="0" wp14:anchorId="7B0EE393" wp14:editId="1D60FBDA">
              <wp:extent cx="6389370" cy="3592195"/>
              <wp:effectExtent l="76200" t="76200" r="125730" b="141605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7DB829CB" w14:textId="77777777" w:rsidR="003610A7" w:rsidRPr="00A27EDA" w:rsidRDefault="003610A7" w:rsidP="00700DDF">
      <w:pPr>
        <w:pStyle w:val="ListParagraph"/>
        <w:ind w:left="360"/>
        <w:jc w:val="both"/>
        <w:rPr>
          <w:rFonts w:ascii="Tahoma" w:hAnsi="Tahoma" w:cs="Tahoma"/>
        </w:rPr>
      </w:pPr>
    </w:p>
    <w:p w14:paraId="6D7B2956" w14:textId="77777777" w:rsidR="001703B8" w:rsidRPr="00A27EDA" w:rsidDel="00392943" w:rsidRDefault="00DB7853" w:rsidP="00700DDF">
      <w:pPr>
        <w:pStyle w:val="ListParagraph"/>
        <w:numPr>
          <w:ilvl w:val="0"/>
          <w:numId w:val="2"/>
        </w:numPr>
        <w:jc w:val="both"/>
        <w:rPr>
          <w:del w:id="56" w:author="Nupur Ray" w:date="2016-09-02T22:15:00Z"/>
          <w:rFonts w:ascii="Tahoma" w:hAnsi="Tahoma" w:cs="Tahoma"/>
        </w:rPr>
      </w:pPr>
      <w:r>
        <w:rPr>
          <w:rFonts w:ascii="Tahoma" w:hAnsi="Tahoma" w:cs="Tahoma"/>
        </w:rPr>
        <w:t>Select/</w:t>
      </w:r>
      <w:r w:rsidR="00DD39EB">
        <w:rPr>
          <w:rFonts w:ascii="Tahoma" w:hAnsi="Tahoma" w:cs="Tahoma"/>
        </w:rPr>
        <w:t>Open</w:t>
      </w:r>
      <w:r w:rsidR="001703B8" w:rsidRPr="00A27EDA">
        <w:rPr>
          <w:rFonts w:ascii="Tahoma" w:hAnsi="Tahoma" w:cs="Tahoma"/>
        </w:rPr>
        <w:t xml:space="preserve"> any Query from Info</w:t>
      </w:r>
      <w:r w:rsidR="00A36BD6">
        <w:rPr>
          <w:rFonts w:ascii="Tahoma" w:hAnsi="Tahoma" w:cs="Tahoma"/>
        </w:rPr>
        <w:t xml:space="preserve"> </w:t>
      </w:r>
      <w:r w:rsidR="001703B8" w:rsidRPr="00A27EDA">
        <w:rPr>
          <w:rFonts w:ascii="Tahoma" w:hAnsi="Tahoma" w:cs="Tahoma"/>
        </w:rPr>
        <w:t>Areas and provide the screen capture immediately below.</w:t>
      </w:r>
    </w:p>
    <w:p w14:paraId="28EDBD5B" w14:textId="77777777" w:rsidR="001703B8" w:rsidRPr="00392943" w:rsidRDefault="001703B8" w:rsidP="00392943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  <w:rPrChange w:id="57" w:author="Nupur Ray" w:date="2016-09-02T22:15:00Z">
            <w:rPr/>
          </w:rPrChange>
        </w:rPr>
        <w:pPrChange w:id="58" w:author="Nupur Ray" w:date="2016-09-02T22:15:00Z">
          <w:pPr>
            <w:pStyle w:val="ListParagraph"/>
            <w:ind w:left="360"/>
            <w:jc w:val="both"/>
          </w:pPr>
        </w:pPrChange>
      </w:pPr>
    </w:p>
    <w:p w14:paraId="4386224D" w14:textId="77777777" w:rsidR="001703B8" w:rsidRPr="00A27EDA" w:rsidRDefault="001703B8" w:rsidP="00700DDF">
      <w:pPr>
        <w:pStyle w:val="ListParagraph"/>
        <w:ind w:left="360"/>
        <w:jc w:val="both"/>
        <w:rPr>
          <w:rFonts w:ascii="Tahoma" w:hAnsi="Tahoma" w:cs="Tahoma"/>
          <w:b/>
        </w:rPr>
      </w:pPr>
      <w:r w:rsidRPr="00A27EDA">
        <w:rPr>
          <w:rFonts w:ascii="Tahoma" w:hAnsi="Tahoma" w:cs="Tahoma"/>
          <w:b/>
        </w:rPr>
        <w:t xml:space="preserve"> (Screen Capture goes here)</w:t>
      </w:r>
    </w:p>
    <w:p w14:paraId="0BDEC070" w14:textId="69B6C931" w:rsidR="001703B8" w:rsidRDefault="003610A7" w:rsidP="00700DDF">
      <w:pPr>
        <w:pStyle w:val="ListParagraph"/>
        <w:ind w:left="360"/>
        <w:jc w:val="both"/>
        <w:rPr>
          <w:ins w:id="59" w:author="Nupur Ray" w:date="2016-09-01T19:07:00Z"/>
          <w:rFonts w:ascii="Tahoma" w:hAnsi="Tahoma" w:cs="Tahoma"/>
        </w:rPr>
      </w:pPr>
      <w:ins w:id="60" w:author="Nupur Ray" w:date="2016-09-01T19:07:00Z">
        <w:r>
          <w:rPr>
            <w:noProof/>
            <w:lang w:val="en-IN" w:eastAsia="en-IN"/>
          </w:rPr>
          <w:lastRenderedPageBreak/>
          <w:drawing>
            <wp:inline distT="0" distB="0" distL="0" distR="0" wp14:anchorId="5B825335" wp14:editId="19527CAF">
              <wp:extent cx="6389370" cy="3592195"/>
              <wp:effectExtent l="76200" t="76200" r="125730" b="141605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245146AD" w14:textId="77777777" w:rsidR="003610A7" w:rsidRDefault="003610A7" w:rsidP="00700DDF">
      <w:pPr>
        <w:pStyle w:val="ListParagraph"/>
        <w:ind w:left="360"/>
        <w:jc w:val="both"/>
        <w:rPr>
          <w:rFonts w:ascii="Tahoma" w:hAnsi="Tahoma" w:cs="Tahoma"/>
        </w:rPr>
      </w:pPr>
    </w:p>
    <w:p w14:paraId="7B8941B4" w14:textId="77777777" w:rsidR="00DB7853" w:rsidRDefault="00417B0A" w:rsidP="00700DDF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</w:rPr>
      </w:pPr>
      <w:r w:rsidRPr="00417B0A">
        <w:rPr>
          <w:rFonts w:ascii="Tahoma" w:hAnsi="Tahoma" w:cs="Tahoma"/>
        </w:rPr>
        <w:t xml:space="preserve">Open BEx Query Designer. </w:t>
      </w:r>
      <w:r w:rsidR="00DB7853">
        <w:rPr>
          <w:rFonts w:ascii="Tahoma" w:hAnsi="Tahoma" w:cs="Tahoma"/>
        </w:rPr>
        <w:t xml:space="preserve">Click on </w:t>
      </w:r>
      <w:r w:rsidRPr="00417B0A">
        <w:rPr>
          <w:rFonts w:ascii="Tahoma" w:hAnsi="Tahoma" w:cs="Tahoma"/>
        </w:rPr>
        <w:t>Query</w:t>
      </w:r>
      <w:r w:rsidR="00DB7853" w:rsidRPr="001703B8">
        <w:rPr>
          <w:rFonts w:ascii="Tahoma" w:hAnsi="Tahoma" w:cs="Tahoma"/>
        </w:rPr>
        <w:sym w:font="Wingdings" w:char="F0E0"/>
      </w:r>
      <w:r w:rsidR="00DB7853">
        <w:rPr>
          <w:rFonts w:ascii="Tahoma" w:hAnsi="Tahoma" w:cs="Tahoma"/>
        </w:rPr>
        <w:t xml:space="preserve">New </w:t>
      </w:r>
      <w:r w:rsidR="00DB7853" w:rsidRPr="001703B8">
        <w:rPr>
          <w:rFonts w:ascii="Tahoma" w:hAnsi="Tahoma" w:cs="Tahoma"/>
        </w:rPr>
        <w:sym w:font="Wingdings" w:char="F0E0"/>
      </w:r>
      <w:r w:rsidR="00DB7853" w:rsidRPr="00113077">
        <w:rPr>
          <w:rFonts w:ascii="Tahoma" w:hAnsi="Tahoma" w:cs="Tahoma"/>
        </w:rPr>
        <w:t>Info Areas</w:t>
      </w:r>
      <w:r w:rsidR="00DB7853" w:rsidRPr="00CD57CD">
        <w:sym w:font="Wingdings" w:char="F0E0"/>
      </w:r>
      <w:r w:rsidR="00DB7853" w:rsidRPr="00113077">
        <w:rPr>
          <w:rFonts w:ascii="Tahoma" w:hAnsi="Tahoma" w:cs="Tahoma"/>
        </w:rPr>
        <w:t xml:space="preserve"> UA BI Curriculum 3.0</w:t>
      </w:r>
      <w:r w:rsidR="00DB7853" w:rsidRPr="001703B8">
        <w:rPr>
          <w:rFonts w:ascii="Tahoma" w:hAnsi="Tahoma" w:cs="Tahoma"/>
        </w:rPr>
        <w:sym w:font="Wingdings" w:char="F0E0"/>
      </w:r>
      <w:r w:rsidR="00DB7853" w:rsidRPr="00113077">
        <w:rPr>
          <w:rFonts w:ascii="Tahoma" w:hAnsi="Tahoma" w:cs="Tahoma"/>
        </w:rPr>
        <w:t>Master Copy</w:t>
      </w:r>
      <w:r w:rsidR="00DB7853" w:rsidRPr="001703B8">
        <w:rPr>
          <w:rFonts w:ascii="Tahoma" w:hAnsi="Tahoma" w:cs="Tahoma"/>
        </w:rPr>
        <w:sym w:font="Wingdings" w:char="F0E0"/>
      </w:r>
      <w:r w:rsidR="00DB7853" w:rsidRPr="00113077">
        <w:rPr>
          <w:rFonts w:ascii="Tahoma" w:hAnsi="Tahoma" w:cs="Tahoma"/>
        </w:rPr>
        <w:t xml:space="preserve"> GBI Reporting Master</w:t>
      </w:r>
      <w:r w:rsidR="00DB7853">
        <w:rPr>
          <w:rFonts w:ascii="Tahoma" w:hAnsi="Tahoma" w:cs="Tahoma"/>
        </w:rPr>
        <w:t xml:space="preserve"> </w:t>
      </w:r>
      <w:r w:rsidR="00DB7853" w:rsidRPr="00113077">
        <w:rPr>
          <w:rFonts w:ascii="Tahoma" w:hAnsi="Tahoma" w:cs="Tahoma"/>
        </w:rPr>
        <w:t>(Cube).</w:t>
      </w:r>
      <w:r w:rsidRPr="00417B0A">
        <w:rPr>
          <w:rFonts w:ascii="Tahoma" w:hAnsi="Tahoma" w:cs="Tahoma"/>
        </w:rPr>
        <w:t xml:space="preserve"> </w:t>
      </w:r>
      <w:r w:rsidRPr="00DB7853">
        <w:rPr>
          <w:rFonts w:ascii="Tahoma" w:hAnsi="Tahoma" w:cs="Tahoma"/>
        </w:rPr>
        <w:t>Now, turn on the technical names and include screen capture.</w:t>
      </w:r>
    </w:p>
    <w:p w14:paraId="5BAA9F5C" w14:textId="77777777" w:rsidR="00417B0A" w:rsidRPr="00DB7853" w:rsidRDefault="00417B0A" w:rsidP="00700DDF">
      <w:pPr>
        <w:pStyle w:val="ListParagraph"/>
        <w:ind w:left="360"/>
        <w:jc w:val="both"/>
        <w:rPr>
          <w:rFonts w:ascii="Tahoma" w:hAnsi="Tahoma" w:cs="Tahoma"/>
        </w:rPr>
      </w:pPr>
      <w:r w:rsidRPr="00DB7853">
        <w:rPr>
          <w:rFonts w:ascii="Tahoma" w:hAnsi="Tahoma" w:cs="Tahoma"/>
          <w:b/>
        </w:rPr>
        <w:t>(Screen Capture goes here!)</w:t>
      </w:r>
    </w:p>
    <w:p w14:paraId="3BB067C3" w14:textId="758859F2" w:rsidR="00417B0A" w:rsidRPr="00417B0A" w:rsidRDefault="003610A7" w:rsidP="00700DDF">
      <w:pPr>
        <w:ind w:left="360"/>
        <w:jc w:val="both"/>
        <w:rPr>
          <w:rFonts w:ascii="Tahoma" w:hAnsi="Tahoma" w:cs="Tahoma"/>
        </w:rPr>
      </w:pPr>
      <w:ins w:id="61" w:author="Nupur Ray" w:date="2016-09-01T19:11:00Z">
        <w:r>
          <w:rPr>
            <w:noProof/>
            <w:lang w:val="en-IN" w:eastAsia="en-IN"/>
          </w:rPr>
          <w:lastRenderedPageBreak/>
          <w:drawing>
            <wp:inline distT="0" distB="0" distL="0" distR="0" wp14:anchorId="0AEF7FF2" wp14:editId="487079FF">
              <wp:extent cx="6389370" cy="3592195"/>
              <wp:effectExtent l="76200" t="76200" r="125730" b="141605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7989676C" w14:textId="77777777" w:rsidR="00417B0A" w:rsidRPr="00A27EDA" w:rsidRDefault="00417B0A" w:rsidP="00700DDF">
      <w:pPr>
        <w:pStyle w:val="ListParagraph"/>
        <w:ind w:left="360"/>
        <w:jc w:val="both"/>
        <w:rPr>
          <w:rFonts w:ascii="Tahoma" w:hAnsi="Tahoma" w:cs="Tahoma"/>
        </w:rPr>
      </w:pPr>
    </w:p>
    <w:p w14:paraId="2751944B" w14:textId="77777777" w:rsidR="00A27EDA" w:rsidRPr="00A27EDA" w:rsidRDefault="001703B8" w:rsidP="0074161D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</w:rPr>
      </w:pPr>
      <w:r w:rsidRPr="00A27EDA">
        <w:rPr>
          <w:rFonts w:ascii="Tahoma" w:hAnsi="Tahoma" w:cs="Tahoma"/>
        </w:rPr>
        <w:t xml:space="preserve">Within the Query Designer </w:t>
      </w:r>
      <w:r w:rsidR="00AF47B6">
        <w:rPr>
          <w:rFonts w:ascii="Tahoma" w:hAnsi="Tahoma" w:cs="Tahoma"/>
        </w:rPr>
        <w:t>transaction</w:t>
      </w:r>
      <w:r w:rsidRPr="00A27EDA">
        <w:rPr>
          <w:rFonts w:ascii="Tahoma" w:hAnsi="Tahoma" w:cs="Tahoma"/>
        </w:rPr>
        <w:t xml:space="preserve">, </w:t>
      </w:r>
      <w:r w:rsidR="00AF47B6">
        <w:rPr>
          <w:rFonts w:ascii="Tahoma" w:hAnsi="Tahoma" w:cs="Tahoma"/>
        </w:rPr>
        <w:t xml:space="preserve">you are able to select the “Filter” </w:t>
      </w:r>
      <w:r w:rsidR="00E122BC">
        <w:rPr>
          <w:rFonts w:ascii="Tahoma" w:hAnsi="Tahoma" w:cs="Tahoma"/>
        </w:rPr>
        <w:t>and/</w:t>
      </w:r>
      <w:r w:rsidR="00AF47B6">
        <w:rPr>
          <w:rFonts w:ascii="Tahoma" w:hAnsi="Tahoma" w:cs="Tahoma"/>
        </w:rPr>
        <w:t>or the “Row/Columns” selections. Name all nine of the windows in the Query Designer transaction.</w:t>
      </w:r>
    </w:p>
    <w:p w14:paraId="7FB2D709" w14:textId="77777777" w:rsidR="001703B8" w:rsidRDefault="00A27EDA" w:rsidP="00700DDF">
      <w:pPr>
        <w:pStyle w:val="ListParagraph"/>
        <w:ind w:left="360"/>
        <w:jc w:val="both"/>
        <w:rPr>
          <w:rFonts w:ascii="Tahoma" w:hAnsi="Tahoma" w:cs="Tahoma"/>
          <w:b/>
        </w:rPr>
      </w:pPr>
      <w:r w:rsidRPr="00DA0CE6">
        <w:rPr>
          <w:rFonts w:ascii="Tahoma" w:hAnsi="Tahoma" w:cs="Tahoma"/>
          <w:b/>
          <w:rPrChange w:id="62" w:author="Nupur Ray" w:date="2016-09-02T21:16:00Z">
            <w:rPr>
              <w:rFonts w:ascii="Tahoma" w:hAnsi="Tahoma" w:cs="Tahoma"/>
              <w:b/>
            </w:rPr>
          </w:rPrChange>
        </w:rPr>
        <w:t>N</w:t>
      </w:r>
      <w:r w:rsidR="001703B8" w:rsidRPr="00DA0CE6">
        <w:rPr>
          <w:rFonts w:ascii="Tahoma" w:hAnsi="Tahoma" w:cs="Tahoma"/>
          <w:b/>
          <w:rPrChange w:id="63" w:author="Nupur Ray" w:date="2016-09-02T21:16:00Z">
            <w:rPr>
              <w:rFonts w:ascii="Tahoma" w:hAnsi="Tahoma" w:cs="Tahoma"/>
              <w:b/>
            </w:rPr>
          </w:rPrChange>
        </w:rPr>
        <w:t xml:space="preserve">ame and describe </w:t>
      </w:r>
      <w:r w:rsidR="00AF47B6" w:rsidRPr="00DA0CE6">
        <w:rPr>
          <w:rFonts w:ascii="Tahoma" w:hAnsi="Tahoma" w:cs="Tahoma"/>
          <w:b/>
          <w:rPrChange w:id="64" w:author="Nupur Ray" w:date="2016-09-02T21:16:00Z">
            <w:rPr>
              <w:rFonts w:ascii="Tahoma" w:hAnsi="Tahoma" w:cs="Tahoma"/>
              <w:b/>
            </w:rPr>
          </w:rPrChange>
        </w:rPr>
        <w:t>each of the nine windows</w:t>
      </w:r>
      <w:r w:rsidR="001703B8" w:rsidRPr="00DA0CE6">
        <w:rPr>
          <w:rFonts w:ascii="Tahoma" w:hAnsi="Tahoma" w:cs="Tahoma"/>
          <w:b/>
          <w:rPrChange w:id="65" w:author="Nupur Ray" w:date="2016-09-02T21:16:00Z">
            <w:rPr>
              <w:rFonts w:ascii="Tahoma" w:hAnsi="Tahoma" w:cs="Tahoma"/>
              <w:b/>
            </w:rPr>
          </w:rPrChange>
        </w:rPr>
        <w:t>.</w:t>
      </w:r>
    </w:p>
    <w:p w14:paraId="2D99462F" w14:textId="77777777" w:rsidR="00044897" w:rsidRPr="001703B8" w:rsidRDefault="00044897" w:rsidP="00700DDF">
      <w:pPr>
        <w:pStyle w:val="ListParagraph"/>
        <w:ind w:left="360"/>
        <w:jc w:val="both"/>
        <w:rPr>
          <w:rFonts w:ascii="Tahoma" w:hAnsi="Tahoma" w:cs="Tahoma"/>
        </w:rPr>
      </w:pPr>
    </w:p>
    <w:p w14:paraId="1AAEF175" w14:textId="687499B5" w:rsidR="009D09DA" w:rsidRPr="00F279D5" w:rsidRDefault="00353B9B" w:rsidP="00222E74">
      <w:pPr>
        <w:jc w:val="both"/>
        <w:rPr>
          <w:ins w:id="66" w:author="Nupur Ray" w:date="2016-09-02T21:07:00Z"/>
          <w:rFonts w:ascii="Tahoma" w:hAnsi="Tahoma" w:cs="Tahoma"/>
          <w:rPrChange w:id="67" w:author="Nupur Ray" w:date="2016-09-02T21:19:00Z">
            <w:rPr>
              <w:ins w:id="68" w:author="Nupur Ray" w:date="2016-09-02T21:07:00Z"/>
            </w:rPr>
          </w:rPrChange>
        </w:rPr>
        <w:pPrChange w:id="69" w:author="Nupur Ray" w:date="2016-09-02T21:14:00Z">
          <w:pPr/>
        </w:pPrChange>
      </w:pPr>
      <w:ins w:id="70" w:author="Nupur Ray" w:date="2016-09-02T20:47:00Z">
        <w:r w:rsidRPr="00F279D5">
          <w:rPr>
            <w:rFonts w:ascii="Tahoma" w:hAnsi="Tahoma" w:cs="Tahoma"/>
            <w:b/>
            <w:rPrChange w:id="71" w:author="Nupur Ray" w:date="2016-09-02T21:19:00Z">
              <w:rPr>
                <w:rFonts w:ascii="Tahoma" w:hAnsi="Tahoma" w:cs="Tahoma"/>
              </w:rPr>
            </w:rPrChange>
          </w:rPr>
          <w:t xml:space="preserve">A - </w:t>
        </w:r>
      </w:ins>
      <w:r w:rsidR="001703B8" w:rsidRPr="00F279D5">
        <w:rPr>
          <w:rFonts w:ascii="Tahoma" w:hAnsi="Tahoma" w:cs="Tahoma"/>
          <w:b/>
          <w:rPrChange w:id="72" w:author="Nupur Ray" w:date="2016-09-02T21:19:00Z">
            <w:rPr/>
          </w:rPrChange>
        </w:rPr>
        <w:t xml:space="preserve">Pane 1 </w:t>
      </w:r>
      <w:del w:id="73" w:author="Nupur Ray" w:date="2016-09-01T19:17:00Z">
        <w:r w:rsidR="001703B8" w:rsidRPr="00F279D5" w:rsidDel="004B639E">
          <w:rPr>
            <w:rFonts w:ascii="Tahoma" w:hAnsi="Tahoma" w:cs="Tahoma"/>
            <w:b/>
            <w:rPrChange w:id="74" w:author="Nupur Ray" w:date="2016-09-02T21:19:00Z">
              <w:rPr/>
            </w:rPrChange>
          </w:rPr>
          <w:delText>-</w:delText>
        </w:r>
      </w:del>
      <w:ins w:id="75" w:author="Nupur Ray" w:date="2016-09-01T19:17:00Z">
        <w:r w:rsidR="004B639E" w:rsidRPr="00F279D5">
          <w:rPr>
            <w:rFonts w:ascii="Tahoma" w:hAnsi="Tahoma" w:cs="Tahoma"/>
            <w:b/>
            <w:rPrChange w:id="76" w:author="Nupur Ray" w:date="2016-09-02T21:19:00Z">
              <w:rPr/>
            </w:rPrChange>
          </w:rPr>
          <w:t>- Characteristics Restrictions</w:t>
        </w:r>
      </w:ins>
      <w:ins w:id="77" w:author="Nupur Ray" w:date="2016-09-02T20:28:00Z">
        <w:r w:rsidR="002748FB" w:rsidRPr="00F279D5">
          <w:rPr>
            <w:rFonts w:ascii="Tahoma" w:hAnsi="Tahoma" w:cs="Tahoma"/>
            <w:b/>
            <w:rPrChange w:id="78" w:author="Nupur Ray" w:date="2016-09-02T21:19:00Z">
              <w:rPr/>
            </w:rPrChange>
          </w:rPr>
          <w:t>:</w:t>
        </w:r>
      </w:ins>
      <w:ins w:id="79" w:author="Nupur Ray" w:date="2016-09-02T21:14:00Z">
        <w:r w:rsidR="00222E74" w:rsidRPr="00F279D5">
          <w:rPr>
            <w:rFonts w:ascii="Tahoma" w:hAnsi="Tahoma" w:cs="Tahoma"/>
            <w:b/>
            <w:rPrChange w:id="80" w:author="Nupur Ray" w:date="2016-09-02T21:19:00Z">
              <w:rPr>
                <w:rFonts w:cstheme="minorHAnsi"/>
                <w:b/>
                <w:sz w:val="20"/>
                <w:szCs w:val="20"/>
              </w:rPr>
            </w:rPrChange>
          </w:rPr>
          <w:t xml:space="preserve"> </w:t>
        </w:r>
      </w:ins>
      <w:ins w:id="81" w:author="Nupur Ray" w:date="2016-09-02T21:07:00Z">
        <w:r w:rsidR="009D09DA" w:rsidRPr="00F279D5">
          <w:rPr>
            <w:rFonts w:ascii="Tahoma" w:hAnsi="Tahoma" w:cs="Tahoma"/>
            <w:rPrChange w:id="82" w:author="Nupur Ray" w:date="2016-09-02T21:19:00Z">
              <w:rPr/>
            </w:rPrChange>
          </w:rPr>
          <w:t xml:space="preserve">If the filter has to be restricted on some specific characteristics, then those restrictions are defined in the filter area of the query designer. It is further subdivided into 2 different panes: </w:t>
        </w:r>
        <w:r w:rsidR="009D09DA" w:rsidRPr="00F279D5">
          <w:rPr>
            <w:rFonts w:ascii="Tahoma" w:hAnsi="Tahoma" w:cs="Tahoma"/>
            <w:rPrChange w:id="83" w:author="Nupur Ray" w:date="2016-09-02T21:19:00Z">
              <w:rPr/>
            </w:rPrChange>
          </w:rPr>
          <w:t>Characteristics Restrictions and Default Values.</w:t>
        </w:r>
      </w:ins>
    </w:p>
    <w:p w14:paraId="5D69284A" w14:textId="44669B8F" w:rsidR="00353B9B" w:rsidRPr="00F279D5" w:rsidRDefault="009D09DA" w:rsidP="009D09DA">
      <w:pPr>
        <w:rPr>
          <w:ins w:id="84" w:author="Nupur Ray" w:date="2016-09-02T20:42:00Z"/>
          <w:rFonts w:ascii="Tahoma" w:hAnsi="Tahoma" w:cs="Tahoma"/>
          <w:color w:val="333333"/>
          <w:rPrChange w:id="85" w:author="Nupur Ray" w:date="2016-09-02T21:19:00Z">
            <w:rPr>
              <w:ins w:id="86" w:author="Nupur Ray" w:date="2016-09-02T20:42:00Z"/>
              <w:rFonts w:ascii="Arial" w:hAnsi="Arial" w:cs="Arial"/>
              <w:color w:val="333333"/>
              <w:sz w:val="20"/>
              <w:szCs w:val="20"/>
            </w:rPr>
          </w:rPrChange>
        </w:rPr>
        <w:pPrChange w:id="87" w:author="Nupur Ray" w:date="2016-09-02T21:05:00Z">
          <w:pPr>
            <w:pStyle w:val="ListNumber"/>
            <w:shd w:val="clear" w:color="auto" w:fill="FFFFFF"/>
            <w:spacing w:before="0" w:beforeAutospacing="0" w:after="0" w:afterAutospacing="0" w:line="293" w:lineRule="atLeast"/>
            <w:ind w:left="400" w:hanging="400"/>
            <w:textAlignment w:val="baseline"/>
          </w:pPr>
        </w:pPrChange>
      </w:pPr>
      <w:ins w:id="88" w:author="Nupur Ray" w:date="2016-09-02T21:07:00Z">
        <w:r w:rsidRPr="00F279D5">
          <w:rPr>
            <w:rFonts w:ascii="Tahoma" w:hAnsi="Tahoma" w:cs="Tahoma"/>
            <w:rPrChange w:id="89" w:author="Nupur Ray" w:date="2016-09-02T21:19:00Z">
              <w:rPr/>
            </w:rPrChange>
          </w:rPr>
          <w:t>T</w:t>
        </w:r>
      </w:ins>
      <w:ins w:id="90" w:author="Nupur Ray" w:date="2016-09-02T21:05:00Z">
        <w:r w:rsidRPr="00F279D5">
          <w:rPr>
            <w:rFonts w:ascii="Tahoma" w:hAnsi="Tahoma" w:cs="Tahoma"/>
            <w:rPrChange w:id="91" w:author="Nupur Ray" w:date="2016-09-02T21:19:00Z">
              <w:rPr/>
            </w:rPrChange>
          </w:rPr>
          <w:t>he static fi</w:t>
        </w:r>
        <w:r w:rsidRPr="00F279D5">
          <w:rPr>
            <w:rFonts w:ascii="Tahoma" w:hAnsi="Tahoma" w:cs="Tahoma"/>
            <w:rPrChange w:id="92" w:author="Nupur Ray" w:date="2016-09-02T21:19:00Z">
              <w:rPr/>
            </w:rPrChange>
          </w:rPr>
          <w:t>lters are defined in Characteristics Restrictions</w:t>
        </w:r>
        <w:r w:rsidRPr="00F279D5">
          <w:rPr>
            <w:rFonts w:ascii="Tahoma" w:hAnsi="Tahoma" w:cs="Tahoma"/>
            <w:rPrChange w:id="93" w:author="Nupur Ray" w:date="2016-09-02T21:19:00Z">
              <w:rPr/>
            </w:rPrChange>
          </w:rPr>
          <w:t xml:space="preserve"> pane.</w:t>
        </w:r>
        <w:r w:rsidRPr="00F279D5">
          <w:rPr>
            <w:rFonts w:ascii="Tahoma" w:hAnsi="Tahoma" w:cs="Tahoma"/>
            <w:rPrChange w:id="94" w:author="Nupur Ray" w:date="2016-09-02T21:19:00Z">
              <w:rPr/>
            </w:rPrChange>
          </w:rPr>
          <w:t xml:space="preserve"> </w:t>
        </w:r>
      </w:ins>
      <w:ins w:id="95" w:author="Nupur Ray" w:date="2016-09-02T20:46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96" w:author="Nupur Ray" w:date="2016-09-02T21:19:00Z">
              <w:rPr>
                <w:rFonts w:cstheme="minorHAnsi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I</w:t>
        </w:r>
      </w:ins>
      <w:ins w:id="97" w:author="Nupur Ray" w:date="2016-09-02T20:42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98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n the</w:t>
        </w:r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99" w:author="Nupur Ray" w:date="2016-09-02T21:19:00Z">
              <w:rPr>
                <w:rFonts w:cstheme="minorHAnsi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BEx Query Designer, the Characteristics Restrictions</w:t>
        </w:r>
      </w:ins>
      <w:ins w:id="100" w:author="Nupur Ray" w:date="2016-09-02T20:44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01" w:author="Nupur Ray" w:date="2016-09-02T21:19:00Z">
              <w:rPr>
                <w:rFonts w:cstheme="minorHAnsi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</w:t>
        </w:r>
      </w:ins>
      <w:ins w:id="102" w:author="Nupur Ray" w:date="2016-09-02T22:23:00Z">
        <w:r w:rsidR="008F217B">
          <w:rPr>
            <w:rFonts w:ascii="Tahoma" w:hAnsi="Tahoma" w:cs="Tahoma"/>
            <w:color w:val="333333"/>
            <w:bdr w:val="none" w:sz="0" w:space="0" w:color="auto" w:frame="1"/>
          </w:rPr>
          <w:t>is displayed</w:t>
        </w:r>
      </w:ins>
      <w:ins w:id="103" w:author="Nupur Ray" w:date="2016-09-02T20:42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04" w:author="Nupur Ray" w:date="2016-09-02T21:19:00Z">
              <w:rPr>
                <w:rFonts w:cstheme="minorHAnsi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to the left</w:t>
        </w:r>
      </w:ins>
      <w:ins w:id="105" w:author="Nupur Ray" w:date="2016-09-02T20:46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06" w:author="Nupur Ray" w:date="2016-09-02T21:19:00Z">
              <w:rPr>
                <w:rFonts w:cstheme="minorHAnsi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(fixed filter pane)</w:t>
        </w:r>
      </w:ins>
      <w:ins w:id="107" w:author="Nupur Ray" w:date="2016-09-02T20:42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08" w:author="Nupur Ray" w:date="2016-09-02T21:19:00Z">
              <w:rPr>
                <w:rFonts w:cstheme="minorHAnsi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,</w:t>
        </w:r>
      </w:ins>
      <w:ins w:id="109" w:author="Nupur Ray" w:date="2016-09-02T22:24:00Z">
        <w:r w:rsidR="008F217B">
          <w:rPr>
            <w:rFonts w:ascii="Tahoma" w:hAnsi="Tahoma" w:cs="Tahoma"/>
            <w:color w:val="333333"/>
            <w:bdr w:val="none" w:sz="0" w:space="0" w:color="auto" w:frame="1"/>
          </w:rPr>
          <w:t xml:space="preserve"> it</w:t>
        </w:r>
      </w:ins>
      <w:ins w:id="110" w:author="Nupur Ray" w:date="2016-09-02T20:42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11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cannot be changed by users at runtime, with the exception of the selection of new variable values</w:t>
        </w:r>
      </w:ins>
      <w:ins w:id="112" w:author="Nupur Ray" w:date="2016-09-02T20:43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13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.</w:t>
        </w:r>
      </w:ins>
      <w:ins w:id="114" w:author="Nupur Ray" w:date="2016-09-02T20:45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15" w:author="Nupur Ray" w:date="2016-09-02T21:19:00Z">
              <w:rPr>
                <w:rFonts w:cstheme="minorHAnsi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We can d</w:t>
        </w:r>
      </w:ins>
      <w:ins w:id="116" w:author="Nupur Ray" w:date="2016-09-02T20:42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17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rag the required characteristics, one or more characteristic values, or a key figu</w:t>
        </w:r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18" w:author="Nupur Ray" w:date="2016-09-02T21:19:00Z">
              <w:rPr>
                <w:rFonts w:cstheme="minorHAnsi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re to the fixed filter pane. We</w:t>
        </w:r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19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can further restrict the characteristics by using single values, value ranges, hierarchy nodes, and variables. These characteristic restrictions determine the selection of data for a filter.</w:t>
        </w:r>
      </w:ins>
    </w:p>
    <w:p w14:paraId="4091A568" w14:textId="77777777" w:rsidR="00353B9B" w:rsidRPr="00F279D5" w:rsidRDefault="00353B9B" w:rsidP="00353B9B">
      <w:pPr>
        <w:pStyle w:val="ListContinue"/>
        <w:shd w:val="clear" w:color="auto" w:fill="FFFFFF"/>
        <w:spacing w:before="0" w:beforeAutospacing="0" w:after="0" w:afterAutospacing="0" w:line="293" w:lineRule="atLeast"/>
        <w:textAlignment w:val="baseline"/>
        <w:rPr>
          <w:ins w:id="120" w:author="Nupur Ray" w:date="2016-09-02T20:42:00Z"/>
          <w:rFonts w:ascii="Tahoma" w:hAnsi="Tahoma" w:cs="Tahoma"/>
          <w:color w:val="333333"/>
          <w:sz w:val="22"/>
          <w:szCs w:val="22"/>
          <w:bdr w:val="none" w:sz="0" w:space="0" w:color="auto" w:frame="1"/>
          <w:rPrChange w:id="121" w:author="Nupur Ray" w:date="2016-09-02T21:19:00Z">
            <w:rPr>
              <w:ins w:id="122" w:author="Nupur Ray" w:date="2016-09-02T20:42:00Z"/>
              <w:rFonts w:ascii="inherit" w:hAnsi="inherit" w:cs="Arial"/>
              <w:color w:val="333333"/>
              <w:sz w:val="20"/>
              <w:szCs w:val="20"/>
              <w:bdr w:val="none" w:sz="0" w:space="0" w:color="auto" w:frame="1"/>
            </w:rPr>
          </w:rPrChange>
        </w:rPr>
        <w:pPrChange w:id="123" w:author="Nupur Ray" w:date="2016-09-02T20:42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</w:p>
    <w:p w14:paraId="4C0AC0A9" w14:textId="49E836BF" w:rsidR="00044897" w:rsidRPr="00F279D5" w:rsidDel="00353B9B" w:rsidRDefault="00353B9B" w:rsidP="00353B9B">
      <w:pPr>
        <w:rPr>
          <w:del w:id="124" w:author="Nupur Ray" w:date="2016-09-02T20:42:00Z"/>
          <w:rFonts w:ascii="Tahoma" w:hAnsi="Tahoma" w:cs="Tahoma"/>
          <w:b/>
          <w:rPrChange w:id="125" w:author="Nupur Ray" w:date="2016-09-02T21:19:00Z">
            <w:rPr>
              <w:del w:id="126" w:author="Nupur Ray" w:date="2016-09-02T20:42:00Z"/>
            </w:rPr>
          </w:rPrChange>
        </w:rPr>
        <w:pPrChange w:id="127" w:author="Nupur Ray" w:date="2016-09-02T20:47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  <w:ins w:id="128" w:author="Nupur Ray" w:date="2016-09-02T20:47:00Z">
        <w:r w:rsidRPr="00F279D5">
          <w:rPr>
            <w:rFonts w:ascii="Tahoma" w:hAnsi="Tahoma" w:cs="Tahoma"/>
            <w:b/>
            <w:rPrChange w:id="129" w:author="Nupur Ray" w:date="2016-09-02T21:19:00Z">
              <w:rPr>
                <w:rFonts w:ascii="Tahoma" w:hAnsi="Tahoma" w:cs="Tahoma"/>
              </w:rPr>
            </w:rPrChange>
          </w:rPr>
          <w:t xml:space="preserve">B - </w:t>
        </w:r>
      </w:ins>
      <w:del w:id="130" w:author="Nupur Ray" w:date="2016-09-01T19:17:00Z">
        <w:r w:rsidR="001703B8" w:rsidRPr="00F279D5" w:rsidDel="004B639E">
          <w:rPr>
            <w:rFonts w:ascii="Tahoma" w:hAnsi="Tahoma" w:cs="Tahoma"/>
            <w:b/>
            <w:rPrChange w:id="131" w:author="Nupur Ray" w:date="2016-09-02T21:19:00Z">
              <w:rPr/>
            </w:rPrChange>
          </w:rPr>
          <w:delText>-----------------------------------------------------------------------------------</w:delText>
        </w:r>
      </w:del>
    </w:p>
    <w:p w14:paraId="4591790D" w14:textId="4DFAA9FB" w:rsidR="001703B8" w:rsidRPr="00F279D5" w:rsidRDefault="001703B8" w:rsidP="00A85B60">
      <w:pPr>
        <w:rPr>
          <w:ins w:id="132" w:author="Nupur Ray" w:date="2016-09-02T20:59:00Z"/>
          <w:rFonts w:ascii="Tahoma" w:hAnsi="Tahoma" w:cs="Tahoma"/>
          <w:rPrChange w:id="133" w:author="Nupur Ray" w:date="2016-09-02T21:19:00Z">
            <w:rPr>
              <w:ins w:id="134" w:author="Nupur Ray" w:date="2016-09-02T20:59:00Z"/>
              <w:rFonts w:ascii="Tahoma" w:hAnsi="Tahoma" w:cs="Tahoma"/>
            </w:rPr>
          </w:rPrChange>
        </w:rPr>
        <w:pPrChange w:id="135" w:author="Nupur Ray" w:date="2016-09-02T20:48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  <w:r w:rsidRPr="00F279D5">
        <w:rPr>
          <w:rFonts w:ascii="Tahoma" w:hAnsi="Tahoma" w:cs="Tahoma"/>
          <w:b/>
          <w:rPrChange w:id="136" w:author="Nupur Ray" w:date="2016-09-02T21:19:00Z">
            <w:rPr/>
          </w:rPrChange>
        </w:rPr>
        <w:t xml:space="preserve">Pane 2 </w:t>
      </w:r>
      <w:del w:id="137" w:author="Nupur Ray" w:date="2016-09-01T19:18:00Z">
        <w:r w:rsidRPr="00F279D5" w:rsidDel="004B639E">
          <w:rPr>
            <w:rFonts w:ascii="Tahoma" w:hAnsi="Tahoma" w:cs="Tahoma"/>
            <w:b/>
            <w:rPrChange w:id="138" w:author="Nupur Ray" w:date="2016-09-02T21:19:00Z">
              <w:rPr/>
            </w:rPrChange>
          </w:rPr>
          <w:delText>-</w:delText>
        </w:r>
      </w:del>
      <w:ins w:id="139" w:author="Nupur Ray" w:date="2016-09-01T19:18:00Z">
        <w:r w:rsidR="004B639E" w:rsidRPr="00F279D5">
          <w:rPr>
            <w:rFonts w:ascii="Tahoma" w:hAnsi="Tahoma" w:cs="Tahoma"/>
            <w:b/>
            <w:rPrChange w:id="140" w:author="Nupur Ray" w:date="2016-09-02T21:19:00Z">
              <w:rPr/>
            </w:rPrChange>
          </w:rPr>
          <w:t>-</w:t>
        </w:r>
      </w:ins>
      <w:ins w:id="141" w:author="Nupur Ray" w:date="2016-09-01T19:17:00Z">
        <w:r w:rsidR="004B639E" w:rsidRPr="00F279D5">
          <w:rPr>
            <w:rFonts w:ascii="Tahoma" w:hAnsi="Tahoma" w:cs="Tahoma"/>
            <w:b/>
            <w:rPrChange w:id="142" w:author="Nupur Ray" w:date="2016-09-02T21:19:00Z">
              <w:rPr/>
            </w:rPrChange>
          </w:rPr>
          <w:t xml:space="preserve"> Default </w:t>
        </w:r>
      </w:ins>
      <w:ins w:id="143" w:author="Nupur Ray" w:date="2016-09-01T19:18:00Z">
        <w:r w:rsidR="004B639E" w:rsidRPr="00F279D5">
          <w:rPr>
            <w:rFonts w:ascii="Tahoma" w:hAnsi="Tahoma" w:cs="Tahoma"/>
            <w:b/>
            <w:rPrChange w:id="144" w:author="Nupur Ray" w:date="2016-09-02T21:19:00Z">
              <w:rPr/>
            </w:rPrChange>
          </w:rPr>
          <w:t>Values</w:t>
        </w:r>
      </w:ins>
      <w:ins w:id="145" w:author="Nupur Ray" w:date="2016-09-02T20:43:00Z">
        <w:r w:rsidR="00353B9B" w:rsidRPr="00F279D5">
          <w:rPr>
            <w:rFonts w:ascii="Tahoma" w:hAnsi="Tahoma" w:cs="Tahoma"/>
            <w:b/>
            <w:rPrChange w:id="146" w:author="Nupur Ray" w:date="2016-09-02T21:19:00Z">
              <w:rPr/>
            </w:rPrChange>
          </w:rPr>
          <w:t>:</w:t>
        </w:r>
        <w:r w:rsidR="00353B9B" w:rsidRPr="00F279D5">
          <w:rPr>
            <w:rFonts w:ascii="Tahoma" w:hAnsi="Tahoma" w:cs="Tahoma"/>
            <w:rPrChange w:id="147" w:author="Nupur Ray" w:date="2016-09-02T21:19:00Z">
              <w:rPr/>
            </w:rPrChange>
          </w:rPr>
          <w:t xml:space="preserve"> </w:t>
        </w:r>
      </w:ins>
      <w:ins w:id="148" w:author="Nupur Ray" w:date="2016-09-02T21:06:00Z">
        <w:r w:rsidR="009D09DA" w:rsidRPr="00F279D5">
          <w:rPr>
            <w:rFonts w:ascii="Tahoma" w:hAnsi="Tahoma" w:cs="Tahoma"/>
            <w:rPrChange w:id="149" w:author="Nupur Ray" w:date="2016-09-02T21:19:00Z">
              <w:rPr/>
            </w:rPrChange>
          </w:rPr>
          <w:t xml:space="preserve">The default values for which the query should be first executed is defined in this pane. </w:t>
        </w:r>
      </w:ins>
      <w:ins w:id="150" w:author="Nupur Ray" w:date="2016-09-02T20:43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51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I</w:t>
        </w:r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52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n the BEx Query Designer, </w:t>
        </w:r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53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the Default Values</w:t>
        </w:r>
        <w:r w:rsidR="00353B9B" w:rsidRPr="00F279D5">
          <w:rPr>
            <w:rStyle w:val="apple-converted-space"/>
            <w:rFonts w:ascii="Tahoma" w:hAnsi="Tahoma" w:cs="Tahoma"/>
            <w:color w:val="333333"/>
            <w:bdr w:val="none" w:sz="0" w:space="0" w:color="auto" w:frame="1"/>
            <w:rPrChange w:id="154" w:author="Nupur Ray" w:date="2016-09-02T21:19:00Z">
              <w:rPr>
                <w:rStyle w:val="apple-converted-space"/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 </w:t>
        </w:r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55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area </w:t>
        </w:r>
      </w:ins>
      <w:ins w:id="156" w:author="Nupur Ray" w:date="2016-09-02T20:48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57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is displayed </w:t>
        </w:r>
      </w:ins>
      <w:ins w:id="158" w:author="Nupur Ray" w:date="2016-09-02T20:43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59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to the right (dynamic filter pane)</w:t>
        </w:r>
      </w:ins>
      <w:ins w:id="160" w:author="Nupur Ray" w:date="2016-09-02T20:48:00Z">
        <w:r w:rsidR="00353B9B" w:rsidRPr="00F279D5">
          <w:rPr>
            <w:rFonts w:ascii="Tahoma" w:hAnsi="Tahoma" w:cs="Tahoma"/>
            <w:color w:val="333333"/>
            <w:bdr w:val="none" w:sz="0" w:space="0" w:color="auto" w:frame="1"/>
            <w:rPrChange w:id="161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.</w:t>
        </w:r>
      </w:ins>
      <w:ins w:id="162" w:author="Nupur Ray" w:date="2016-09-02T20:49:00Z">
        <w:r w:rsidR="00A85B60" w:rsidRPr="00F279D5">
          <w:rPr>
            <w:rFonts w:ascii="Tahoma" w:hAnsi="Tahoma" w:cs="Tahoma"/>
            <w:color w:val="333333"/>
            <w:bdr w:val="none" w:sz="0" w:space="0" w:color="auto" w:frame="1"/>
            <w:rPrChange w:id="163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I</w:t>
        </w:r>
        <w:r w:rsidR="00A85B60" w:rsidRPr="00F279D5">
          <w:rPr>
            <w:rFonts w:ascii="Tahoma" w:hAnsi="Tahoma" w:cs="Tahoma"/>
            <w:color w:val="333333"/>
            <w:bdr w:val="none" w:sz="0" w:space="0" w:color="auto" w:frame="1"/>
            <w:rPrChange w:id="164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n the dynamic area,</w:t>
        </w:r>
        <w:r w:rsidR="00A85B60" w:rsidRPr="00F279D5">
          <w:rPr>
            <w:rFonts w:ascii="Tahoma" w:hAnsi="Tahoma" w:cs="Tahoma"/>
            <w:color w:val="333333"/>
            <w:bdr w:val="none" w:sz="0" w:space="0" w:color="auto" w:frame="1"/>
            <w:rPrChange w:id="165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we</w:t>
        </w:r>
        <w:r w:rsidR="00A85B60" w:rsidRPr="00F279D5">
          <w:rPr>
            <w:rFonts w:ascii="Tahoma" w:hAnsi="Tahoma" w:cs="Tahoma"/>
            <w:color w:val="333333"/>
            <w:bdr w:val="none" w:sz="0" w:space="0" w:color="auto" w:frame="1"/>
            <w:rPrChange w:id="166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specify the values that are to be used as the default values for the filter pane or, for example, for a dropdown box in a Web application or workbook. </w:t>
        </w:r>
        <w:r w:rsidR="00A85B60" w:rsidRPr="00F279D5">
          <w:rPr>
            <w:rFonts w:ascii="Tahoma" w:hAnsi="Tahoma" w:cs="Tahoma"/>
            <w:color w:val="333333"/>
            <w:bdr w:val="none" w:sz="0" w:space="0" w:color="auto" w:frame="1"/>
            <w:rPrChange w:id="167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By </w:t>
        </w:r>
        <w:r w:rsidR="00A85B60" w:rsidRPr="00F279D5">
          <w:rPr>
            <w:rFonts w:ascii="Tahoma" w:hAnsi="Tahoma" w:cs="Tahoma"/>
            <w:color w:val="333333"/>
            <w:bdr w:val="none" w:sz="0" w:space="0" w:color="auto" w:frame="1"/>
            <w:rPrChange w:id="168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lastRenderedPageBreak/>
          <w:t xml:space="preserve">specifying these values, we </w:t>
        </w:r>
        <w:r w:rsidR="00A85B60" w:rsidRPr="00F279D5">
          <w:rPr>
            <w:rFonts w:ascii="Tahoma" w:hAnsi="Tahoma" w:cs="Tahoma"/>
            <w:color w:val="333333"/>
            <w:bdr w:val="none" w:sz="0" w:space="0" w:color="auto" w:frame="1"/>
            <w:rPrChange w:id="169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set the initial filter stat</w:t>
        </w:r>
        <w:r w:rsidR="00A85B60" w:rsidRPr="00F279D5">
          <w:rPr>
            <w:rFonts w:ascii="Tahoma" w:hAnsi="Tahoma" w:cs="Tahoma"/>
            <w:color w:val="333333"/>
            <w:bdr w:val="none" w:sz="0" w:space="0" w:color="auto" w:frame="1"/>
            <w:rPrChange w:id="170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e for the query to be executed.</w:t>
        </w:r>
      </w:ins>
      <w:ins w:id="171" w:author="Nupur Ray" w:date="2016-09-02T20:50:00Z">
        <w:r w:rsidR="00A85B60" w:rsidRPr="00F279D5">
          <w:rPr>
            <w:rFonts w:ascii="Tahoma" w:hAnsi="Tahoma" w:cs="Tahoma"/>
            <w:color w:val="333333"/>
            <w:bdr w:val="none" w:sz="0" w:space="0" w:color="auto" w:frame="1"/>
            <w:rPrChange w:id="172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</w:t>
        </w:r>
      </w:ins>
      <w:ins w:id="173" w:author="Nupur Ray" w:date="2016-09-02T20:49:00Z">
        <w:r w:rsidR="00A85B60" w:rsidRPr="00F279D5">
          <w:rPr>
            <w:rFonts w:ascii="Tahoma" w:hAnsi="Tahoma" w:cs="Tahoma"/>
            <w:color w:val="333333"/>
            <w:bdr w:val="none" w:sz="0" w:space="0" w:color="auto" w:frame="1"/>
            <w:rPrChange w:id="174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>Using the filter, we</w:t>
        </w:r>
        <w:r w:rsidR="00A85B60" w:rsidRPr="00F279D5">
          <w:rPr>
            <w:rFonts w:ascii="Tahoma" w:hAnsi="Tahoma" w:cs="Tahoma"/>
            <w:color w:val="333333"/>
            <w:bdr w:val="none" w:sz="0" w:space="0" w:color="auto" w:frame="1"/>
            <w:rPrChange w:id="175" w:author="Nupur Ray" w:date="2016-09-02T21:19:00Z">
              <w:rPr>
                <w:rFonts w:ascii="inherit" w:hAnsi="inherit" w:cs="Arial"/>
                <w:color w:val="333333"/>
                <w:sz w:val="20"/>
                <w:szCs w:val="20"/>
                <w:bdr w:val="none" w:sz="0" w:space="0" w:color="auto" w:frame="1"/>
              </w:rPr>
            </w:rPrChange>
          </w:rPr>
          <w:t xml:space="preserve"> can save these default values as reusable objects. Users can change the default values at runtime by choosing Change Filter Values and changing the values in the input help dialog.</w:t>
        </w:r>
      </w:ins>
      <w:del w:id="176" w:author="Nupur Ray" w:date="2016-09-01T19:17:00Z">
        <w:r w:rsidRPr="00F279D5" w:rsidDel="004B639E">
          <w:rPr>
            <w:rFonts w:ascii="Tahoma" w:hAnsi="Tahoma" w:cs="Tahoma"/>
            <w:rPrChange w:id="177" w:author="Nupur Ray" w:date="2016-09-02T21:19:00Z">
              <w:rPr>
                <w:rFonts w:ascii="Tahoma" w:hAnsi="Tahoma" w:cs="Tahoma"/>
              </w:rPr>
            </w:rPrChange>
          </w:rPr>
          <w:delText>-----------------------------------------------------------------------------------</w:delText>
        </w:r>
      </w:del>
    </w:p>
    <w:p w14:paraId="57FE2637" w14:textId="6FD59E54" w:rsidR="009D09DA" w:rsidRPr="00F279D5" w:rsidDel="009D09DA" w:rsidRDefault="009D09DA" w:rsidP="00A85B60">
      <w:pPr>
        <w:rPr>
          <w:del w:id="178" w:author="Nupur Ray" w:date="2016-09-02T21:05:00Z"/>
          <w:rFonts w:ascii="Tahoma" w:hAnsi="Tahoma" w:cs="Tahoma"/>
          <w:b/>
          <w:color w:val="333333"/>
          <w:bdr w:val="none" w:sz="0" w:space="0" w:color="auto" w:frame="1"/>
          <w:rPrChange w:id="179" w:author="Nupur Ray" w:date="2016-09-02T21:19:00Z">
            <w:rPr>
              <w:del w:id="180" w:author="Nupur Ray" w:date="2016-09-02T21:05:00Z"/>
              <w:rFonts w:ascii="Tahoma" w:hAnsi="Tahoma" w:cs="Tahoma"/>
            </w:rPr>
          </w:rPrChange>
        </w:rPr>
        <w:pPrChange w:id="181" w:author="Nupur Ray" w:date="2016-09-02T20:48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</w:p>
    <w:p w14:paraId="67155746" w14:textId="7E09D70B" w:rsidR="00A85B60" w:rsidRPr="00F279D5" w:rsidRDefault="00A85B60" w:rsidP="009D09DA">
      <w:pPr>
        <w:jc w:val="both"/>
        <w:rPr>
          <w:rFonts w:ascii="Tahoma" w:hAnsi="Tahoma" w:cs="Tahoma"/>
          <w:rPrChange w:id="182" w:author="Nupur Ray" w:date="2016-09-02T21:19:00Z">
            <w:rPr/>
          </w:rPrChange>
        </w:rPr>
        <w:pPrChange w:id="183" w:author="Nupur Ray" w:date="2016-09-02T21:09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  <w:ins w:id="184" w:author="Nupur Ray" w:date="2016-09-02T20:50:00Z">
        <w:r w:rsidRPr="00F279D5">
          <w:rPr>
            <w:rFonts w:ascii="Tahoma" w:hAnsi="Tahoma" w:cs="Tahoma"/>
            <w:b/>
            <w:rPrChange w:id="185" w:author="Nupur Ray" w:date="2016-09-02T21:19:00Z">
              <w:rPr/>
            </w:rPrChange>
          </w:rPr>
          <w:t xml:space="preserve">C - </w:t>
        </w:r>
      </w:ins>
      <w:r w:rsidR="001703B8" w:rsidRPr="00F279D5">
        <w:rPr>
          <w:rFonts w:ascii="Tahoma" w:hAnsi="Tahoma" w:cs="Tahoma"/>
          <w:b/>
          <w:rPrChange w:id="186" w:author="Nupur Ray" w:date="2016-09-02T21:19:00Z">
            <w:rPr/>
          </w:rPrChange>
        </w:rPr>
        <w:t xml:space="preserve">Pane 3 </w:t>
      </w:r>
      <w:ins w:id="187" w:author="Nupur Ray" w:date="2016-09-01T19:16:00Z">
        <w:r w:rsidR="004B639E" w:rsidRPr="00F279D5">
          <w:rPr>
            <w:rFonts w:ascii="Tahoma" w:hAnsi="Tahoma" w:cs="Tahoma"/>
            <w:b/>
            <w:rPrChange w:id="188" w:author="Nupur Ray" w:date="2016-09-02T21:19:00Z">
              <w:rPr/>
            </w:rPrChange>
          </w:rPr>
          <w:t>- Free Characteristics</w:t>
        </w:r>
      </w:ins>
      <w:ins w:id="189" w:author="Nupur Ray" w:date="2016-09-02T21:02:00Z">
        <w:r w:rsidR="009D09DA" w:rsidRPr="00F279D5">
          <w:rPr>
            <w:rFonts w:ascii="Tahoma" w:hAnsi="Tahoma" w:cs="Tahoma"/>
            <w:b/>
            <w:rPrChange w:id="190" w:author="Nupur Ray" w:date="2016-09-02T21:19:00Z">
              <w:rPr>
                <w:rFonts w:ascii="Tahoma" w:hAnsi="Tahoma" w:cs="Tahoma"/>
              </w:rPr>
            </w:rPrChange>
          </w:rPr>
          <w:t>:</w:t>
        </w:r>
        <w:r w:rsidR="009D09DA" w:rsidRPr="00F279D5">
          <w:rPr>
            <w:rFonts w:ascii="Tahoma" w:hAnsi="Tahoma" w:cs="Tahoma"/>
            <w:rPrChange w:id="191" w:author="Nupur Ray" w:date="2016-09-02T21:19:00Z">
              <w:rPr>
                <w:rFonts w:ascii="Tahoma" w:hAnsi="Tahoma" w:cs="Tahoma"/>
              </w:rPr>
            </w:rPrChange>
          </w:rPr>
          <w:t xml:space="preserve"> </w:t>
        </w:r>
        <w:r w:rsidR="009D09DA" w:rsidRPr="00F279D5">
          <w:rPr>
            <w:rFonts w:ascii="Tahoma" w:hAnsi="Tahoma" w:cs="Tahoma"/>
            <w:rPrChange w:id="192" w:author="Nupur Ray" w:date="2016-09-02T21:19:00Z">
              <w:rPr/>
            </w:rPrChange>
          </w:rPr>
          <w:t>If we</w:t>
        </w:r>
        <w:r w:rsidR="009D09DA" w:rsidRPr="00F279D5">
          <w:rPr>
            <w:rFonts w:ascii="Tahoma" w:hAnsi="Tahoma" w:cs="Tahoma"/>
            <w:rPrChange w:id="193" w:author="Nupur Ray" w:date="2016-09-02T21:19:00Z">
              <w:rPr/>
            </w:rPrChange>
          </w:rPr>
          <w:t xml:space="preserve"> want some characteristics to not be included in the default view of the query, but still be available for drilldown if needed, </w:t>
        </w:r>
      </w:ins>
      <w:ins w:id="194" w:author="Nupur Ray" w:date="2016-09-02T21:09:00Z">
        <w:r w:rsidR="009D09DA" w:rsidRPr="00F279D5">
          <w:rPr>
            <w:rFonts w:ascii="Tahoma" w:hAnsi="Tahoma" w:cs="Tahoma"/>
            <w:rPrChange w:id="195" w:author="Nupur Ray" w:date="2016-09-02T21:19:00Z">
              <w:rPr/>
            </w:rPrChange>
          </w:rPr>
          <w:t xml:space="preserve">we </w:t>
        </w:r>
      </w:ins>
      <w:ins w:id="196" w:author="Nupur Ray" w:date="2016-09-02T21:02:00Z">
        <w:r w:rsidR="009D09DA" w:rsidRPr="00F279D5">
          <w:rPr>
            <w:rFonts w:ascii="Tahoma" w:hAnsi="Tahoma" w:cs="Tahoma"/>
            <w:rPrChange w:id="197" w:author="Nupur Ray" w:date="2016-09-02T21:19:00Z">
              <w:rPr/>
            </w:rPrChange>
          </w:rPr>
          <w:t xml:space="preserve">place them in this pane. </w:t>
        </w:r>
      </w:ins>
      <w:del w:id="198" w:author="Nupur Ray" w:date="2016-09-01T19:16:00Z">
        <w:r w:rsidR="001703B8" w:rsidRPr="00F279D5" w:rsidDel="004B639E">
          <w:rPr>
            <w:rFonts w:ascii="Tahoma" w:hAnsi="Tahoma" w:cs="Tahoma"/>
            <w:rPrChange w:id="199" w:author="Nupur Ray" w:date="2016-09-02T21:19:00Z">
              <w:rPr/>
            </w:rPrChange>
          </w:rPr>
          <w:delText>------------------------------------------------------------------------------------</w:delText>
        </w:r>
      </w:del>
    </w:p>
    <w:p w14:paraId="6F5197BB" w14:textId="7FEC5979" w:rsidR="001703B8" w:rsidRPr="00F279D5" w:rsidRDefault="009D09DA" w:rsidP="009D09DA">
      <w:pPr>
        <w:jc w:val="both"/>
        <w:rPr>
          <w:rFonts w:ascii="Tahoma" w:hAnsi="Tahoma" w:cs="Tahoma"/>
          <w:rPrChange w:id="200" w:author="Nupur Ray" w:date="2016-09-02T21:19:00Z">
            <w:rPr/>
          </w:rPrChange>
        </w:rPr>
        <w:pPrChange w:id="201" w:author="Nupur Ray" w:date="2016-09-02T21:09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  <w:ins w:id="202" w:author="Nupur Ray" w:date="2016-09-02T21:09:00Z">
        <w:r w:rsidRPr="00F279D5">
          <w:rPr>
            <w:rFonts w:ascii="Tahoma" w:hAnsi="Tahoma" w:cs="Tahoma"/>
            <w:b/>
            <w:rPrChange w:id="203" w:author="Nupur Ray" w:date="2016-09-02T21:19:00Z">
              <w:rPr/>
            </w:rPrChange>
          </w:rPr>
          <w:t xml:space="preserve">D - </w:t>
        </w:r>
      </w:ins>
      <w:r w:rsidR="001703B8" w:rsidRPr="00F279D5">
        <w:rPr>
          <w:rFonts w:ascii="Tahoma" w:hAnsi="Tahoma" w:cs="Tahoma"/>
          <w:b/>
          <w:rPrChange w:id="204" w:author="Nupur Ray" w:date="2016-09-02T21:19:00Z">
            <w:rPr/>
          </w:rPrChange>
        </w:rPr>
        <w:t>Pane 4</w:t>
      </w:r>
      <w:ins w:id="205" w:author="Nupur Ray" w:date="2016-09-01T19:16:00Z">
        <w:r w:rsidR="004B639E" w:rsidRPr="00F279D5">
          <w:rPr>
            <w:rFonts w:ascii="Tahoma" w:hAnsi="Tahoma" w:cs="Tahoma"/>
            <w:b/>
            <w:rPrChange w:id="206" w:author="Nupur Ray" w:date="2016-09-02T21:19:00Z">
              <w:rPr/>
            </w:rPrChange>
          </w:rPr>
          <w:t xml:space="preserve"> </w:t>
        </w:r>
      </w:ins>
      <w:del w:id="207" w:author="Nupur Ray" w:date="2016-09-02T21:02:00Z">
        <w:r w:rsidR="001703B8" w:rsidRPr="00F279D5" w:rsidDel="009D09DA">
          <w:rPr>
            <w:rFonts w:ascii="Tahoma" w:hAnsi="Tahoma" w:cs="Tahoma"/>
            <w:b/>
            <w:rPrChange w:id="208" w:author="Nupur Ray" w:date="2016-09-02T21:19:00Z">
              <w:rPr/>
            </w:rPrChange>
          </w:rPr>
          <w:delText>-</w:delText>
        </w:r>
      </w:del>
      <w:ins w:id="209" w:author="Nupur Ray" w:date="2016-09-02T21:02:00Z">
        <w:r w:rsidRPr="00F279D5">
          <w:rPr>
            <w:rFonts w:ascii="Tahoma" w:hAnsi="Tahoma" w:cs="Tahoma"/>
            <w:b/>
            <w:rPrChange w:id="210" w:author="Nupur Ray" w:date="2016-09-02T21:19:00Z">
              <w:rPr/>
            </w:rPrChange>
          </w:rPr>
          <w:t>–</w:t>
        </w:r>
      </w:ins>
      <w:ins w:id="211" w:author="Nupur Ray" w:date="2016-09-01T19:16:00Z">
        <w:r w:rsidRPr="00F279D5">
          <w:rPr>
            <w:rFonts w:ascii="Tahoma" w:hAnsi="Tahoma" w:cs="Tahoma"/>
            <w:b/>
            <w:rPrChange w:id="212" w:author="Nupur Ray" w:date="2016-09-02T21:19:00Z">
              <w:rPr/>
            </w:rPrChange>
          </w:rPr>
          <w:t xml:space="preserve"> Columns:</w:t>
        </w:r>
      </w:ins>
      <w:ins w:id="213" w:author="Nupur Ray" w:date="2016-09-02T21:02:00Z">
        <w:r w:rsidRPr="00F279D5">
          <w:rPr>
            <w:rFonts w:ascii="Tahoma" w:hAnsi="Tahoma" w:cs="Tahoma"/>
            <w:rPrChange w:id="214" w:author="Nupur Ray" w:date="2016-09-02T21:19:00Z">
              <w:rPr/>
            </w:rPrChange>
          </w:rPr>
          <w:t xml:space="preserve"> </w:t>
        </w:r>
        <w:r w:rsidRPr="00F279D5">
          <w:rPr>
            <w:rFonts w:ascii="Tahoma" w:hAnsi="Tahoma" w:cs="Tahoma"/>
            <w:rPrChange w:id="215" w:author="Nupur Ray" w:date="2016-09-02T21:19:00Z">
              <w:rPr/>
            </w:rPrChange>
          </w:rPr>
          <w:t xml:space="preserve">Columns Includes the characteristics and key-figures to be included as columns. </w:t>
        </w:r>
      </w:ins>
      <w:del w:id="216" w:author="Nupur Ray" w:date="2016-09-01T19:16:00Z">
        <w:r w:rsidR="001703B8" w:rsidRPr="00F279D5" w:rsidDel="004B639E">
          <w:rPr>
            <w:rFonts w:ascii="Tahoma" w:hAnsi="Tahoma" w:cs="Tahoma"/>
            <w:rPrChange w:id="217" w:author="Nupur Ray" w:date="2016-09-02T21:19:00Z">
              <w:rPr/>
            </w:rPrChange>
          </w:rPr>
          <w:delText>------------------------------------------------------------------------------------</w:delText>
        </w:r>
      </w:del>
    </w:p>
    <w:p w14:paraId="2836D380" w14:textId="11963FFB" w:rsidR="00AF47B6" w:rsidRPr="00F279D5" w:rsidRDefault="009D09DA" w:rsidP="009D09DA">
      <w:pPr>
        <w:jc w:val="both"/>
        <w:rPr>
          <w:rFonts w:ascii="Tahoma" w:hAnsi="Tahoma" w:cs="Tahoma"/>
          <w:rPrChange w:id="218" w:author="Nupur Ray" w:date="2016-09-02T21:19:00Z">
            <w:rPr/>
          </w:rPrChange>
        </w:rPr>
        <w:pPrChange w:id="219" w:author="Nupur Ray" w:date="2016-09-02T21:09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  <w:ins w:id="220" w:author="Nupur Ray" w:date="2016-09-02T21:09:00Z">
        <w:r w:rsidRPr="00F279D5">
          <w:rPr>
            <w:rFonts w:ascii="Tahoma" w:hAnsi="Tahoma" w:cs="Tahoma"/>
            <w:b/>
            <w:rPrChange w:id="221" w:author="Nupur Ray" w:date="2016-09-02T21:19:00Z">
              <w:rPr>
                <w:rFonts w:ascii="Tahoma" w:hAnsi="Tahoma" w:cs="Tahoma"/>
              </w:rPr>
            </w:rPrChange>
          </w:rPr>
          <w:t xml:space="preserve">E - </w:t>
        </w:r>
      </w:ins>
      <w:r w:rsidR="001703B8" w:rsidRPr="00F279D5">
        <w:rPr>
          <w:rFonts w:ascii="Tahoma" w:hAnsi="Tahoma" w:cs="Tahoma"/>
          <w:b/>
          <w:rPrChange w:id="222" w:author="Nupur Ray" w:date="2016-09-02T21:19:00Z">
            <w:rPr/>
          </w:rPrChange>
        </w:rPr>
        <w:t>Pane 5</w:t>
      </w:r>
      <w:ins w:id="223" w:author="Nupur Ray" w:date="2016-09-01T19:17:00Z">
        <w:r w:rsidR="004B639E" w:rsidRPr="00F279D5">
          <w:rPr>
            <w:rFonts w:ascii="Tahoma" w:hAnsi="Tahoma" w:cs="Tahoma"/>
            <w:b/>
            <w:rPrChange w:id="224" w:author="Nupur Ray" w:date="2016-09-02T21:19:00Z">
              <w:rPr/>
            </w:rPrChange>
          </w:rPr>
          <w:t xml:space="preserve"> </w:t>
        </w:r>
      </w:ins>
      <w:del w:id="225" w:author="Nupur Ray" w:date="2016-09-02T21:01:00Z">
        <w:r w:rsidR="001703B8" w:rsidRPr="00F279D5" w:rsidDel="009D09DA">
          <w:rPr>
            <w:rFonts w:ascii="Tahoma" w:hAnsi="Tahoma" w:cs="Tahoma"/>
            <w:b/>
            <w:rPrChange w:id="226" w:author="Nupur Ray" w:date="2016-09-02T21:19:00Z">
              <w:rPr/>
            </w:rPrChange>
          </w:rPr>
          <w:delText>-</w:delText>
        </w:r>
      </w:del>
      <w:ins w:id="227" w:author="Nupur Ray" w:date="2016-09-02T21:01:00Z">
        <w:r w:rsidRPr="00F279D5">
          <w:rPr>
            <w:rFonts w:ascii="Tahoma" w:hAnsi="Tahoma" w:cs="Tahoma"/>
            <w:b/>
            <w:rPrChange w:id="228" w:author="Nupur Ray" w:date="2016-09-02T21:19:00Z">
              <w:rPr/>
            </w:rPrChange>
          </w:rPr>
          <w:t>–</w:t>
        </w:r>
      </w:ins>
      <w:ins w:id="229" w:author="Nupur Ray" w:date="2016-09-01T19:17:00Z">
        <w:r w:rsidR="004B639E" w:rsidRPr="00F279D5">
          <w:rPr>
            <w:rFonts w:ascii="Tahoma" w:hAnsi="Tahoma" w:cs="Tahoma"/>
            <w:b/>
            <w:rPrChange w:id="230" w:author="Nupur Ray" w:date="2016-09-02T21:19:00Z">
              <w:rPr/>
            </w:rPrChange>
          </w:rPr>
          <w:t xml:space="preserve"> </w:t>
        </w:r>
      </w:ins>
      <w:del w:id="231" w:author="Nupur Ray" w:date="2016-09-01T19:17:00Z">
        <w:r w:rsidR="001703B8" w:rsidRPr="00F279D5" w:rsidDel="004B639E">
          <w:rPr>
            <w:rFonts w:ascii="Tahoma" w:hAnsi="Tahoma" w:cs="Tahoma"/>
            <w:b/>
            <w:rPrChange w:id="232" w:author="Nupur Ray" w:date="2016-09-02T21:19:00Z">
              <w:rPr/>
            </w:rPrChange>
          </w:rPr>
          <w:delText>------------------------------------------------------------------------------------</w:delText>
        </w:r>
      </w:del>
      <w:ins w:id="233" w:author="Nupur Ray" w:date="2016-09-01T19:17:00Z">
        <w:r w:rsidR="004B639E" w:rsidRPr="00F279D5">
          <w:rPr>
            <w:rFonts w:ascii="Tahoma" w:hAnsi="Tahoma" w:cs="Tahoma"/>
            <w:b/>
            <w:rPrChange w:id="234" w:author="Nupur Ray" w:date="2016-09-02T21:19:00Z">
              <w:rPr/>
            </w:rPrChange>
          </w:rPr>
          <w:t>Rows</w:t>
        </w:r>
      </w:ins>
      <w:ins w:id="235" w:author="Nupur Ray" w:date="2016-09-02T21:01:00Z">
        <w:r w:rsidRPr="00F279D5">
          <w:rPr>
            <w:rFonts w:ascii="Tahoma" w:hAnsi="Tahoma" w:cs="Tahoma"/>
            <w:b/>
            <w:rPrChange w:id="236" w:author="Nupur Ray" w:date="2016-09-02T21:19:00Z">
              <w:rPr/>
            </w:rPrChange>
          </w:rPr>
          <w:t>:</w:t>
        </w:r>
        <w:r w:rsidRPr="00F279D5">
          <w:rPr>
            <w:rFonts w:ascii="Tahoma" w:hAnsi="Tahoma" w:cs="Tahoma"/>
            <w:rPrChange w:id="237" w:author="Nupur Ray" w:date="2016-09-02T21:19:00Z">
              <w:rPr/>
            </w:rPrChange>
          </w:rPr>
          <w:t xml:space="preserve"> </w:t>
        </w:r>
        <w:r w:rsidRPr="00F279D5">
          <w:rPr>
            <w:rFonts w:ascii="Tahoma" w:hAnsi="Tahoma" w:cs="Tahoma"/>
            <w:rPrChange w:id="238" w:author="Nupur Ray" w:date="2016-09-02T21:19:00Z">
              <w:rPr/>
            </w:rPrChange>
          </w:rPr>
          <w:t>Includes the characteristics and key-figures to be included as rows.</w:t>
        </w:r>
      </w:ins>
    </w:p>
    <w:p w14:paraId="303288F0" w14:textId="77777777" w:rsidR="009D09DA" w:rsidRPr="00F279D5" w:rsidRDefault="009D09DA" w:rsidP="009D09DA">
      <w:pPr>
        <w:rPr>
          <w:ins w:id="239" w:author="Nupur Ray" w:date="2016-09-02T21:10:00Z"/>
          <w:rFonts w:ascii="Tahoma" w:hAnsi="Tahoma" w:cs="Tahoma"/>
          <w:rPrChange w:id="240" w:author="Nupur Ray" w:date="2016-09-02T21:19:00Z">
            <w:rPr>
              <w:ins w:id="241" w:author="Nupur Ray" w:date="2016-09-02T21:10:00Z"/>
            </w:rPr>
          </w:rPrChange>
        </w:rPr>
        <w:pPrChange w:id="242" w:author="Nupur Ray" w:date="2016-09-02T21:10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  <w:ins w:id="243" w:author="Nupur Ray" w:date="2016-09-02T21:10:00Z">
        <w:r w:rsidRPr="00F279D5">
          <w:rPr>
            <w:rFonts w:ascii="Tahoma" w:hAnsi="Tahoma" w:cs="Tahoma"/>
            <w:b/>
            <w:rPrChange w:id="244" w:author="Nupur Ray" w:date="2016-09-02T21:19:00Z">
              <w:rPr>
                <w:rFonts w:ascii="Tahoma" w:hAnsi="Tahoma" w:cs="Tahoma"/>
              </w:rPr>
            </w:rPrChange>
          </w:rPr>
          <w:t xml:space="preserve">F - </w:t>
        </w:r>
      </w:ins>
      <w:r w:rsidR="00AF47B6" w:rsidRPr="00F279D5">
        <w:rPr>
          <w:rFonts w:ascii="Tahoma" w:hAnsi="Tahoma" w:cs="Tahoma"/>
          <w:b/>
          <w:rPrChange w:id="245" w:author="Nupur Ray" w:date="2016-09-02T21:19:00Z">
            <w:rPr>
              <w:rFonts w:ascii="Tahoma" w:hAnsi="Tahoma" w:cs="Tahoma"/>
            </w:rPr>
          </w:rPrChange>
        </w:rPr>
        <w:t>Pane 6</w:t>
      </w:r>
      <w:ins w:id="246" w:author="Nupur Ray" w:date="2016-09-01T19:17:00Z">
        <w:r w:rsidR="004B639E" w:rsidRPr="00F279D5">
          <w:rPr>
            <w:rFonts w:ascii="Tahoma" w:hAnsi="Tahoma" w:cs="Tahoma"/>
            <w:b/>
            <w:rPrChange w:id="247" w:author="Nupur Ray" w:date="2016-09-02T21:19:00Z">
              <w:rPr>
                <w:rFonts w:ascii="Tahoma" w:hAnsi="Tahoma" w:cs="Tahoma"/>
              </w:rPr>
            </w:rPrChange>
          </w:rPr>
          <w:t xml:space="preserve"> </w:t>
        </w:r>
      </w:ins>
      <w:del w:id="248" w:author="Nupur Ray" w:date="2016-09-01T19:17:00Z">
        <w:r w:rsidR="00AF47B6" w:rsidRPr="00F279D5" w:rsidDel="004B639E">
          <w:rPr>
            <w:rFonts w:ascii="Tahoma" w:hAnsi="Tahoma" w:cs="Tahoma"/>
            <w:b/>
            <w:rPrChange w:id="249" w:author="Nupur Ray" w:date="2016-09-02T21:19:00Z">
              <w:rPr>
                <w:rFonts w:ascii="Tahoma" w:hAnsi="Tahoma" w:cs="Tahoma"/>
              </w:rPr>
            </w:rPrChange>
          </w:rPr>
          <w:delText>-</w:delText>
        </w:r>
      </w:del>
      <w:ins w:id="250" w:author="Nupur Ray" w:date="2016-09-02T21:04:00Z">
        <w:r w:rsidRPr="00F279D5">
          <w:rPr>
            <w:rFonts w:ascii="Tahoma" w:hAnsi="Tahoma" w:cs="Tahoma"/>
            <w:b/>
            <w:rPrChange w:id="251" w:author="Nupur Ray" w:date="2016-09-02T21:19:00Z">
              <w:rPr>
                <w:rFonts w:ascii="Tahoma" w:hAnsi="Tahoma" w:cs="Tahoma"/>
              </w:rPr>
            </w:rPrChange>
          </w:rPr>
          <w:t>–</w:t>
        </w:r>
      </w:ins>
      <w:ins w:id="252" w:author="Nupur Ray" w:date="2016-09-01T19:17:00Z">
        <w:r w:rsidRPr="00F279D5">
          <w:rPr>
            <w:rFonts w:ascii="Tahoma" w:hAnsi="Tahoma" w:cs="Tahoma"/>
            <w:b/>
            <w:rPrChange w:id="253" w:author="Nupur Ray" w:date="2016-09-02T21:19:00Z">
              <w:rPr>
                <w:rFonts w:ascii="Tahoma" w:hAnsi="Tahoma" w:cs="Tahoma"/>
              </w:rPr>
            </w:rPrChange>
          </w:rPr>
          <w:t xml:space="preserve"> Preview:</w:t>
        </w:r>
      </w:ins>
      <w:ins w:id="254" w:author="Nupur Ray" w:date="2016-09-02T21:04:00Z">
        <w:r w:rsidRPr="00F279D5">
          <w:rPr>
            <w:rFonts w:ascii="Tahoma" w:hAnsi="Tahoma" w:cs="Tahoma"/>
            <w:rPrChange w:id="255" w:author="Nupur Ray" w:date="2016-09-02T21:19:00Z">
              <w:rPr>
                <w:rFonts w:ascii="Tahoma" w:hAnsi="Tahoma" w:cs="Tahoma"/>
              </w:rPr>
            </w:rPrChange>
          </w:rPr>
          <w:t xml:space="preserve"> </w:t>
        </w:r>
        <w:r w:rsidRPr="00F279D5">
          <w:rPr>
            <w:rFonts w:ascii="Tahoma" w:hAnsi="Tahoma" w:cs="Tahoma"/>
            <w:rPrChange w:id="256" w:author="Nupur Ray" w:date="2016-09-02T21:19:00Z">
              <w:rPr/>
            </w:rPrChange>
          </w:rPr>
          <w:t>This pane provides a preview of the query structure and layout.</w:t>
        </w:r>
      </w:ins>
    </w:p>
    <w:p w14:paraId="5A5CA4FF" w14:textId="694E3B9E" w:rsidR="00AF47B6" w:rsidRPr="00F279D5" w:rsidDel="009D09DA" w:rsidRDefault="009D09DA" w:rsidP="009D09DA">
      <w:pPr>
        <w:jc w:val="both"/>
        <w:rPr>
          <w:del w:id="257" w:author="Nupur Ray" w:date="2016-09-02T21:10:00Z"/>
          <w:rFonts w:ascii="Tahoma" w:hAnsi="Tahoma" w:cs="Tahoma"/>
          <w:b/>
          <w:rPrChange w:id="258" w:author="Nupur Ray" w:date="2016-09-02T21:19:00Z">
            <w:rPr>
              <w:del w:id="259" w:author="Nupur Ray" w:date="2016-09-02T21:10:00Z"/>
              <w:rFonts w:ascii="Tahoma" w:hAnsi="Tahoma" w:cs="Tahoma"/>
            </w:rPr>
          </w:rPrChange>
        </w:rPr>
        <w:pPrChange w:id="260" w:author="Nupur Ray" w:date="2016-09-02T21:10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  <w:ins w:id="261" w:author="Nupur Ray" w:date="2016-09-02T21:10:00Z">
        <w:r w:rsidRPr="00F279D5">
          <w:rPr>
            <w:rFonts w:ascii="Tahoma" w:hAnsi="Tahoma" w:cs="Tahoma"/>
            <w:b/>
            <w:rPrChange w:id="262" w:author="Nupur Ray" w:date="2016-09-02T21:19:00Z">
              <w:rPr/>
            </w:rPrChange>
          </w:rPr>
          <w:t xml:space="preserve">G </w:t>
        </w:r>
      </w:ins>
      <w:del w:id="263" w:author="Nupur Ray" w:date="2016-09-01T19:17:00Z">
        <w:r w:rsidR="00AF47B6" w:rsidRPr="00F279D5" w:rsidDel="004B639E">
          <w:rPr>
            <w:rFonts w:ascii="Tahoma" w:hAnsi="Tahoma" w:cs="Tahoma"/>
            <w:b/>
            <w:rPrChange w:id="264" w:author="Nupur Ray" w:date="2016-09-02T21:19:00Z">
              <w:rPr>
                <w:rFonts w:ascii="Tahoma" w:hAnsi="Tahoma" w:cs="Tahoma"/>
              </w:rPr>
            </w:rPrChange>
          </w:rPr>
          <w:delText>------------------------------------------------------------------------------------</w:delText>
        </w:r>
      </w:del>
      <w:ins w:id="265" w:author="Nupur Ray" w:date="2016-09-02T21:10:00Z">
        <w:r w:rsidRPr="00F279D5">
          <w:rPr>
            <w:rFonts w:ascii="Tahoma" w:hAnsi="Tahoma" w:cs="Tahoma"/>
            <w:b/>
            <w:rPrChange w:id="266" w:author="Nupur Ray" w:date="2016-09-02T21:19:00Z">
              <w:rPr>
                <w:rFonts w:ascii="Tahoma" w:hAnsi="Tahoma" w:cs="Tahoma"/>
              </w:rPr>
            </w:rPrChange>
          </w:rPr>
          <w:t xml:space="preserve">- </w:t>
        </w:r>
      </w:ins>
    </w:p>
    <w:p w14:paraId="2F32C020" w14:textId="6A0BE477" w:rsidR="00AF47B6" w:rsidRPr="00F279D5" w:rsidRDefault="00AF47B6" w:rsidP="009D09DA">
      <w:pPr>
        <w:rPr>
          <w:rFonts w:ascii="Tahoma" w:hAnsi="Tahoma" w:cs="Tahoma"/>
          <w:rPrChange w:id="267" w:author="Nupur Ray" w:date="2016-09-02T21:19:00Z">
            <w:rPr>
              <w:rFonts w:ascii="Tahoma" w:hAnsi="Tahoma" w:cs="Tahoma"/>
            </w:rPr>
          </w:rPrChange>
        </w:rPr>
        <w:pPrChange w:id="268" w:author="Nupur Ray" w:date="2016-09-02T21:10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  <w:r w:rsidRPr="00F279D5">
        <w:rPr>
          <w:rFonts w:ascii="Tahoma" w:hAnsi="Tahoma" w:cs="Tahoma"/>
          <w:b/>
          <w:rPrChange w:id="269" w:author="Nupur Ray" w:date="2016-09-02T21:19:00Z">
            <w:rPr>
              <w:rFonts w:ascii="Tahoma" w:hAnsi="Tahoma" w:cs="Tahoma"/>
            </w:rPr>
          </w:rPrChange>
        </w:rPr>
        <w:t>Pane 7</w:t>
      </w:r>
      <w:ins w:id="270" w:author="Nupur Ray" w:date="2016-09-01T19:18:00Z">
        <w:r w:rsidR="004B639E" w:rsidRPr="00F279D5">
          <w:rPr>
            <w:rFonts w:ascii="Tahoma" w:hAnsi="Tahoma" w:cs="Tahoma"/>
            <w:b/>
            <w:rPrChange w:id="271" w:author="Nupur Ray" w:date="2016-09-02T21:19:00Z">
              <w:rPr>
                <w:rFonts w:ascii="Tahoma" w:hAnsi="Tahoma" w:cs="Tahoma"/>
              </w:rPr>
            </w:rPrChange>
          </w:rPr>
          <w:t xml:space="preserve"> </w:t>
        </w:r>
      </w:ins>
      <w:del w:id="272" w:author="Nupur Ray" w:date="2016-09-02T20:57:00Z">
        <w:r w:rsidRPr="00F279D5" w:rsidDel="00A85B60">
          <w:rPr>
            <w:rFonts w:ascii="Tahoma" w:hAnsi="Tahoma" w:cs="Tahoma"/>
            <w:b/>
            <w:rPrChange w:id="273" w:author="Nupur Ray" w:date="2016-09-02T21:19:00Z">
              <w:rPr>
                <w:rFonts w:ascii="Tahoma" w:hAnsi="Tahoma" w:cs="Tahoma"/>
              </w:rPr>
            </w:rPrChange>
          </w:rPr>
          <w:delText>-</w:delText>
        </w:r>
      </w:del>
      <w:ins w:id="274" w:author="Nupur Ray" w:date="2016-09-02T20:57:00Z">
        <w:r w:rsidR="00A85B60" w:rsidRPr="00F279D5">
          <w:rPr>
            <w:rFonts w:ascii="Tahoma" w:hAnsi="Tahoma" w:cs="Tahoma"/>
            <w:b/>
            <w:rPrChange w:id="275" w:author="Nupur Ray" w:date="2016-09-02T21:19:00Z">
              <w:rPr>
                <w:rFonts w:ascii="Tahoma" w:hAnsi="Tahoma" w:cs="Tahoma"/>
              </w:rPr>
            </w:rPrChange>
          </w:rPr>
          <w:t>-</w:t>
        </w:r>
      </w:ins>
      <w:ins w:id="276" w:author="Nupur Ray" w:date="2016-09-02T19:22:00Z">
        <w:r w:rsidR="00A141F1" w:rsidRPr="00F279D5">
          <w:rPr>
            <w:rFonts w:ascii="Tahoma" w:hAnsi="Tahoma" w:cs="Tahoma"/>
            <w:b/>
            <w:rPrChange w:id="277" w:author="Nupur Ray" w:date="2016-09-02T21:19:00Z">
              <w:rPr>
                <w:rFonts w:ascii="Tahoma" w:hAnsi="Tahoma" w:cs="Tahoma"/>
              </w:rPr>
            </w:rPrChange>
          </w:rPr>
          <w:t xml:space="preserve"> Info</w:t>
        </w:r>
        <w:r w:rsidR="00A85B60" w:rsidRPr="00F279D5">
          <w:rPr>
            <w:rFonts w:ascii="Tahoma" w:hAnsi="Tahoma" w:cs="Tahoma"/>
            <w:b/>
            <w:rPrChange w:id="278" w:author="Nupur Ray" w:date="2016-09-02T21:19:00Z">
              <w:rPr>
                <w:rFonts w:ascii="Tahoma" w:hAnsi="Tahoma" w:cs="Tahoma"/>
              </w:rPr>
            </w:rPrChange>
          </w:rPr>
          <w:t>Provider:</w:t>
        </w:r>
        <w:r w:rsidR="00A85B60" w:rsidRPr="00F279D5">
          <w:rPr>
            <w:rFonts w:ascii="Tahoma" w:hAnsi="Tahoma" w:cs="Tahoma"/>
            <w:rPrChange w:id="279" w:author="Nupur Ray" w:date="2016-09-02T21:19:00Z">
              <w:rPr>
                <w:rFonts w:ascii="Tahoma" w:hAnsi="Tahoma" w:cs="Tahoma"/>
              </w:rPr>
            </w:rPrChange>
          </w:rPr>
          <w:t xml:space="preserve"> </w:t>
        </w:r>
      </w:ins>
      <w:del w:id="280" w:author="Nupur Ray" w:date="2016-09-01T19:18:00Z">
        <w:r w:rsidRPr="00F279D5" w:rsidDel="004B639E">
          <w:rPr>
            <w:rFonts w:ascii="Tahoma" w:hAnsi="Tahoma" w:cs="Tahoma"/>
            <w:rPrChange w:id="281" w:author="Nupur Ray" w:date="2016-09-02T21:19:00Z">
              <w:rPr>
                <w:rFonts w:ascii="Tahoma" w:hAnsi="Tahoma" w:cs="Tahoma"/>
              </w:rPr>
            </w:rPrChange>
          </w:rPr>
          <w:delText>------------------------------------------------------------------------------------</w:delText>
        </w:r>
      </w:del>
      <w:ins w:id="282" w:author="Nupur Ray" w:date="2016-09-02T20:57:00Z">
        <w:r w:rsidR="00A85B60" w:rsidRPr="00F279D5">
          <w:rPr>
            <w:rFonts w:ascii="Tahoma" w:hAnsi="Tahoma" w:cs="Tahoma"/>
            <w:rPrChange w:id="283" w:author="Nupur Ray" w:date="2016-09-02T21:19:00Z">
              <w:rPr/>
            </w:rPrChange>
          </w:rPr>
          <w:t>This pane displays the elements of the InfoProvider in consideration used to develop the query.</w:t>
        </w:r>
        <w:r w:rsidR="00F279D5" w:rsidRPr="00F279D5">
          <w:rPr>
            <w:rFonts w:ascii="Tahoma" w:hAnsi="Tahoma" w:cs="Tahoma"/>
            <w:rPrChange w:id="284" w:author="Nupur Ray" w:date="2016-09-02T21:19:00Z">
              <w:rPr>
                <w:rFonts w:cstheme="minorHAnsi"/>
                <w:sz w:val="20"/>
                <w:szCs w:val="20"/>
              </w:rPr>
            </w:rPrChange>
          </w:rPr>
          <w:t xml:space="preserve"> We</w:t>
        </w:r>
        <w:r w:rsidR="00A85B60" w:rsidRPr="00F279D5">
          <w:rPr>
            <w:rFonts w:ascii="Tahoma" w:hAnsi="Tahoma" w:cs="Tahoma"/>
            <w:rPrChange w:id="285" w:author="Nupur Ray" w:date="2016-09-02T21:19:00Z">
              <w:rPr/>
            </w:rPrChange>
          </w:rPr>
          <w:t xml:space="preserve"> can drag and drop the Key figures, characteristics, attributes, etc. from the InfoProvider pane to the query definition.</w:t>
        </w:r>
      </w:ins>
    </w:p>
    <w:p w14:paraId="49015E45" w14:textId="725A9A61" w:rsidR="00AF47B6" w:rsidRPr="00F279D5" w:rsidRDefault="00222E74" w:rsidP="009D09DA">
      <w:pPr>
        <w:jc w:val="both"/>
        <w:rPr>
          <w:rFonts w:ascii="Tahoma" w:hAnsi="Tahoma" w:cs="Tahoma"/>
          <w:rPrChange w:id="286" w:author="Nupur Ray" w:date="2016-09-02T21:19:00Z">
            <w:rPr/>
          </w:rPrChange>
        </w:rPr>
        <w:pPrChange w:id="287" w:author="Nupur Ray" w:date="2016-09-02T21:10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  <w:ins w:id="288" w:author="Nupur Ray" w:date="2016-09-02T21:10:00Z">
        <w:r w:rsidRPr="00F279D5">
          <w:rPr>
            <w:rFonts w:ascii="Tahoma" w:hAnsi="Tahoma" w:cs="Tahoma"/>
            <w:b/>
            <w:rPrChange w:id="289" w:author="Nupur Ray" w:date="2016-09-02T21:19:00Z">
              <w:rPr>
                <w:rFonts w:ascii="Tahoma" w:hAnsi="Tahoma" w:cs="Tahoma"/>
              </w:rPr>
            </w:rPrChange>
          </w:rPr>
          <w:t xml:space="preserve">H - </w:t>
        </w:r>
      </w:ins>
      <w:r w:rsidR="00AF47B6" w:rsidRPr="00F279D5">
        <w:rPr>
          <w:rFonts w:ascii="Tahoma" w:hAnsi="Tahoma" w:cs="Tahoma"/>
          <w:b/>
          <w:rPrChange w:id="290" w:author="Nupur Ray" w:date="2016-09-02T21:19:00Z">
            <w:rPr/>
          </w:rPrChange>
        </w:rPr>
        <w:t>Pane 8</w:t>
      </w:r>
      <w:ins w:id="291" w:author="Nupur Ray" w:date="2016-09-01T19:18:00Z">
        <w:r w:rsidR="004B639E" w:rsidRPr="00F279D5">
          <w:rPr>
            <w:rFonts w:ascii="Tahoma" w:hAnsi="Tahoma" w:cs="Tahoma"/>
            <w:b/>
            <w:rPrChange w:id="292" w:author="Nupur Ray" w:date="2016-09-02T21:19:00Z">
              <w:rPr/>
            </w:rPrChange>
          </w:rPr>
          <w:t xml:space="preserve"> </w:t>
        </w:r>
      </w:ins>
      <w:del w:id="293" w:author="Nupur Ray" w:date="2016-09-02T21:11:00Z">
        <w:r w:rsidR="00AF47B6" w:rsidRPr="00F279D5" w:rsidDel="00222E74">
          <w:rPr>
            <w:rFonts w:ascii="Tahoma" w:hAnsi="Tahoma" w:cs="Tahoma"/>
            <w:b/>
            <w:rPrChange w:id="294" w:author="Nupur Ray" w:date="2016-09-02T21:19:00Z">
              <w:rPr/>
            </w:rPrChange>
          </w:rPr>
          <w:delText>-</w:delText>
        </w:r>
      </w:del>
      <w:ins w:id="295" w:author="Nupur Ray" w:date="2016-09-02T21:11:00Z">
        <w:r w:rsidRPr="00F279D5">
          <w:rPr>
            <w:rFonts w:ascii="Tahoma" w:hAnsi="Tahoma" w:cs="Tahoma"/>
            <w:b/>
            <w:rPrChange w:id="296" w:author="Nupur Ray" w:date="2016-09-02T21:19:00Z">
              <w:rPr>
                <w:rFonts w:ascii="Tahoma" w:hAnsi="Tahoma" w:cs="Tahoma"/>
              </w:rPr>
            </w:rPrChange>
          </w:rPr>
          <w:t>–</w:t>
        </w:r>
      </w:ins>
      <w:ins w:id="297" w:author="Nupur Ray" w:date="2016-09-01T19:18:00Z">
        <w:r w:rsidR="004B639E" w:rsidRPr="00F279D5">
          <w:rPr>
            <w:rFonts w:ascii="Tahoma" w:hAnsi="Tahoma" w:cs="Tahoma"/>
            <w:b/>
            <w:rPrChange w:id="298" w:author="Nupur Ray" w:date="2016-09-02T21:19:00Z">
              <w:rPr/>
            </w:rPrChange>
          </w:rPr>
          <w:t xml:space="preserve"> </w:t>
        </w:r>
      </w:ins>
      <w:ins w:id="299" w:author="Nupur Ray" w:date="2016-09-02T19:22:00Z">
        <w:r w:rsidR="00A141F1" w:rsidRPr="00F279D5">
          <w:rPr>
            <w:rFonts w:ascii="Tahoma" w:hAnsi="Tahoma" w:cs="Tahoma"/>
            <w:b/>
            <w:rPrChange w:id="300" w:author="Nupur Ray" w:date="2016-09-02T21:19:00Z">
              <w:rPr/>
            </w:rPrChange>
          </w:rPr>
          <w:t>Properties</w:t>
        </w:r>
      </w:ins>
      <w:ins w:id="301" w:author="Nupur Ray" w:date="2016-09-02T21:11:00Z">
        <w:r w:rsidRPr="00F279D5">
          <w:rPr>
            <w:rFonts w:ascii="Tahoma" w:hAnsi="Tahoma" w:cs="Tahoma"/>
            <w:b/>
            <w:rPrChange w:id="302" w:author="Nupur Ray" w:date="2016-09-02T21:19:00Z">
              <w:rPr>
                <w:rFonts w:ascii="Tahoma" w:hAnsi="Tahoma" w:cs="Tahoma"/>
              </w:rPr>
            </w:rPrChange>
          </w:rPr>
          <w:t>:</w:t>
        </w:r>
        <w:r w:rsidRPr="00F279D5">
          <w:rPr>
            <w:rFonts w:ascii="Tahoma" w:hAnsi="Tahoma" w:cs="Tahoma"/>
            <w:rPrChange w:id="303" w:author="Nupur Ray" w:date="2016-09-02T21:19:00Z">
              <w:rPr>
                <w:rFonts w:ascii="Tahoma" w:hAnsi="Tahoma" w:cs="Tahoma"/>
              </w:rPr>
            </w:rPrChange>
          </w:rPr>
          <w:t xml:space="preserve"> We can find this pane on the right side of the screen. </w:t>
        </w:r>
      </w:ins>
      <w:ins w:id="304" w:author="Nupur Ray" w:date="2016-09-02T21:12:00Z">
        <w:r w:rsidRPr="00F279D5">
          <w:rPr>
            <w:rFonts w:ascii="Tahoma" w:hAnsi="Tahoma" w:cs="Tahoma"/>
            <w:rPrChange w:id="305" w:author="Nupur Ray" w:date="2016-09-02T21:19:00Z">
              <w:rPr/>
            </w:rPrChange>
          </w:rPr>
          <w:t>We need to click</w:t>
        </w:r>
        <w:r w:rsidRPr="00F279D5">
          <w:rPr>
            <w:rFonts w:ascii="Tahoma" w:hAnsi="Tahoma" w:cs="Tahoma"/>
            <w:rPrChange w:id="306" w:author="Nupur Ray" w:date="2016-09-02T21:19:00Z">
              <w:rPr/>
            </w:rPrChange>
          </w:rPr>
          <w:t xml:space="preserve"> on the Properties tab to switch f</w:t>
        </w:r>
        <w:r w:rsidRPr="00F279D5">
          <w:rPr>
            <w:rFonts w:ascii="Tahoma" w:hAnsi="Tahoma" w:cs="Tahoma"/>
            <w:rPrChange w:id="307" w:author="Nupur Ray" w:date="2016-09-02T21:19:00Z">
              <w:rPr/>
            </w:rPrChange>
          </w:rPr>
          <w:t>rom the Task Tab</w:t>
        </w:r>
        <w:r w:rsidRPr="00F279D5">
          <w:rPr>
            <w:rFonts w:ascii="Tahoma" w:hAnsi="Tahoma" w:cs="Tahoma"/>
            <w:rPrChange w:id="308" w:author="Nupur Ray" w:date="2016-09-02T21:19:00Z">
              <w:rPr/>
            </w:rPrChange>
          </w:rPr>
          <w:t xml:space="preserve">. All elements of the query have their own sets of properties and settings which determine the behavior of that element. These properties and settings are visible in this pane. </w:t>
        </w:r>
      </w:ins>
      <w:del w:id="309" w:author="Nupur Ray" w:date="2016-09-01T19:18:00Z">
        <w:r w:rsidR="00AF47B6" w:rsidRPr="00F279D5" w:rsidDel="004B639E">
          <w:rPr>
            <w:rFonts w:ascii="Tahoma" w:hAnsi="Tahoma" w:cs="Tahoma"/>
            <w:rPrChange w:id="310" w:author="Nupur Ray" w:date="2016-09-02T21:19:00Z">
              <w:rPr/>
            </w:rPrChange>
          </w:rPr>
          <w:delText>------------------------------------------------------------------------------------</w:delText>
        </w:r>
      </w:del>
    </w:p>
    <w:p w14:paraId="5A4A28ED" w14:textId="7EA1693A" w:rsidR="004B639E" w:rsidRPr="00F279D5" w:rsidRDefault="00222E74" w:rsidP="00222E74">
      <w:pPr>
        <w:jc w:val="both"/>
        <w:rPr>
          <w:ins w:id="311" w:author="Nupur Ray" w:date="2016-09-01T19:18:00Z"/>
          <w:rFonts w:ascii="Tahoma" w:hAnsi="Tahoma" w:cs="Tahoma"/>
          <w:rPrChange w:id="312" w:author="Nupur Ray" w:date="2016-09-02T21:19:00Z">
            <w:rPr>
              <w:ins w:id="313" w:author="Nupur Ray" w:date="2016-09-01T19:18:00Z"/>
            </w:rPr>
          </w:rPrChange>
        </w:rPr>
        <w:pPrChange w:id="314" w:author="Nupur Ray" w:date="2016-09-02T21:10:00Z">
          <w:pPr>
            <w:pStyle w:val="ListParagraph"/>
            <w:ind w:left="360"/>
            <w:jc w:val="both"/>
          </w:pPr>
        </w:pPrChange>
      </w:pPr>
      <w:ins w:id="315" w:author="Nupur Ray" w:date="2016-09-02T21:10:00Z">
        <w:r w:rsidRPr="00F279D5">
          <w:rPr>
            <w:rFonts w:ascii="Tahoma" w:hAnsi="Tahoma" w:cs="Tahoma"/>
            <w:b/>
            <w:rPrChange w:id="316" w:author="Nupur Ray" w:date="2016-09-02T21:19:00Z">
              <w:rPr>
                <w:rFonts w:ascii="Tahoma" w:hAnsi="Tahoma" w:cs="Tahoma"/>
              </w:rPr>
            </w:rPrChange>
          </w:rPr>
          <w:t xml:space="preserve">I - </w:t>
        </w:r>
      </w:ins>
      <w:r w:rsidR="00AF47B6" w:rsidRPr="00F279D5">
        <w:rPr>
          <w:rFonts w:ascii="Tahoma" w:hAnsi="Tahoma" w:cs="Tahoma"/>
          <w:b/>
          <w:rPrChange w:id="317" w:author="Nupur Ray" w:date="2016-09-02T21:19:00Z">
            <w:rPr/>
          </w:rPrChange>
        </w:rPr>
        <w:t>Pane 9</w:t>
      </w:r>
      <w:ins w:id="318" w:author="Nupur Ray" w:date="2016-09-01T19:18:00Z">
        <w:r w:rsidR="004B639E" w:rsidRPr="00F279D5">
          <w:rPr>
            <w:rFonts w:ascii="Tahoma" w:hAnsi="Tahoma" w:cs="Tahoma"/>
            <w:b/>
            <w:rPrChange w:id="319" w:author="Nupur Ray" w:date="2016-09-02T21:19:00Z">
              <w:rPr/>
            </w:rPrChange>
          </w:rPr>
          <w:t xml:space="preserve"> </w:t>
        </w:r>
      </w:ins>
      <w:del w:id="320" w:author="Nupur Ray" w:date="2016-09-01T19:18:00Z">
        <w:r w:rsidR="00AF47B6" w:rsidRPr="00F279D5" w:rsidDel="004B639E">
          <w:rPr>
            <w:rFonts w:ascii="Tahoma" w:hAnsi="Tahoma" w:cs="Tahoma"/>
            <w:b/>
            <w:rPrChange w:id="321" w:author="Nupur Ray" w:date="2016-09-02T21:19:00Z">
              <w:rPr/>
            </w:rPrChange>
          </w:rPr>
          <w:delText>-</w:delText>
        </w:r>
      </w:del>
      <w:ins w:id="322" w:author="Nupur Ray" w:date="2016-09-02T21:13:00Z">
        <w:r w:rsidRPr="00F279D5">
          <w:rPr>
            <w:rFonts w:ascii="Tahoma" w:hAnsi="Tahoma" w:cs="Tahoma"/>
            <w:b/>
            <w:rPrChange w:id="323" w:author="Nupur Ray" w:date="2016-09-02T21:19:00Z">
              <w:rPr>
                <w:rFonts w:ascii="Tahoma" w:hAnsi="Tahoma" w:cs="Tahoma"/>
              </w:rPr>
            </w:rPrChange>
          </w:rPr>
          <w:t>–</w:t>
        </w:r>
      </w:ins>
      <w:ins w:id="324" w:author="Nupur Ray" w:date="2016-09-01T19:18:00Z">
        <w:r w:rsidR="00A141F1" w:rsidRPr="00F279D5">
          <w:rPr>
            <w:rFonts w:ascii="Tahoma" w:hAnsi="Tahoma" w:cs="Tahoma"/>
            <w:b/>
            <w:rPrChange w:id="325" w:author="Nupur Ray" w:date="2016-09-02T21:19:00Z">
              <w:rPr/>
            </w:rPrChange>
          </w:rPr>
          <w:t xml:space="preserve"> Messages</w:t>
        </w:r>
      </w:ins>
      <w:ins w:id="326" w:author="Nupur Ray" w:date="2016-09-02T21:13:00Z">
        <w:r w:rsidRPr="00F279D5">
          <w:rPr>
            <w:rFonts w:ascii="Tahoma" w:hAnsi="Tahoma" w:cs="Tahoma"/>
            <w:b/>
            <w:rPrChange w:id="327" w:author="Nupur Ray" w:date="2016-09-02T21:19:00Z">
              <w:rPr>
                <w:rFonts w:ascii="Tahoma" w:hAnsi="Tahoma" w:cs="Tahoma"/>
              </w:rPr>
            </w:rPrChange>
          </w:rPr>
          <w:t>:</w:t>
        </w:r>
        <w:r w:rsidRPr="00F279D5">
          <w:rPr>
            <w:rFonts w:ascii="Tahoma" w:hAnsi="Tahoma" w:cs="Tahoma"/>
            <w:rPrChange w:id="328" w:author="Nupur Ray" w:date="2016-09-02T21:19:00Z">
              <w:rPr>
                <w:rFonts w:ascii="Tahoma" w:hAnsi="Tahoma" w:cs="Tahoma"/>
              </w:rPr>
            </w:rPrChange>
          </w:rPr>
          <w:t xml:space="preserve"> </w:t>
        </w:r>
        <w:r w:rsidRPr="00F279D5">
          <w:rPr>
            <w:rFonts w:ascii="Tahoma" w:hAnsi="Tahoma" w:cs="Tahoma"/>
            <w:rPrChange w:id="329" w:author="Nupur Ray" w:date="2016-09-02T21:19:00Z">
              <w:rPr/>
            </w:rPrChange>
          </w:rPr>
          <w:t>Errors, warnings and other information related to the query are displayed in the Messages screen area.</w:t>
        </w:r>
      </w:ins>
    </w:p>
    <w:p w14:paraId="548A6451" w14:textId="76A6063C" w:rsidR="00AF47B6" w:rsidRPr="00C76EA6" w:rsidDel="004B639E" w:rsidRDefault="00AF47B6">
      <w:pPr>
        <w:pStyle w:val="ListParagraph"/>
        <w:ind w:left="360"/>
        <w:jc w:val="both"/>
        <w:rPr>
          <w:del w:id="330" w:author="Nupur Ray" w:date="2016-09-01T19:18:00Z"/>
          <w:rFonts w:ascii="Tahoma" w:hAnsi="Tahoma" w:cs="Tahoma"/>
        </w:rPr>
        <w:pPrChange w:id="331" w:author="Nupur Ray" w:date="2016-09-01T19:18:00Z">
          <w:pPr>
            <w:pStyle w:val="ListParagraph"/>
            <w:numPr>
              <w:ilvl w:val="1"/>
              <w:numId w:val="2"/>
            </w:numPr>
            <w:ind w:left="360" w:hanging="360"/>
            <w:jc w:val="both"/>
          </w:pPr>
        </w:pPrChange>
      </w:pPr>
      <w:del w:id="332" w:author="Nupur Ray" w:date="2016-09-01T19:18:00Z">
        <w:r w:rsidRPr="001703B8" w:rsidDel="004B639E">
          <w:rPr>
            <w:rFonts w:ascii="Tahoma" w:hAnsi="Tahoma" w:cs="Tahoma"/>
          </w:rPr>
          <w:delText>------------------------------------------------------------------------------------</w:delText>
        </w:r>
      </w:del>
    </w:p>
    <w:p w14:paraId="5C375CCD" w14:textId="77777777" w:rsidR="00417B0A" w:rsidRPr="0037614F" w:rsidRDefault="00417B0A" w:rsidP="0037614F">
      <w:pPr>
        <w:pStyle w:val="ListParagraph"/>
        <w:ind w:left="360"/>
        <w:jc w:val="both"/>
        <w:rPr>
          <w:rFonts w:ascii="Tahoma" w:hAnsi="Tahoma" w:cs="Tahoma"/>
        </w:rPr>
      </w:pPr>
    </w:p>
    <w:p w14:paraId="52F01B75" w14:textId="77777777" w:rsidR="00CB1CC4" w:rsidRPr="00291322" w:rsidRDefault="00CB1CC4" w:rsidP="00700DDF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</w:rPr>
      </w:pPr>
      <w:r w:rsidRPr="00291322">
        <w:rPr>
          <w:rFonts w:ascii="Tahoma" w:hAnsi="Tahoma" w:cs="Tahoma"/>
        </w:rPr>
        <w:t>Define the following:</w:t>
      </w:r>
    </w:p>
    <w:p w14:paraId="605A426D" w14:textId="77777777" w:rsidR="00CB1CC4" w:rsidRPr="00291322" w:rsidRDefault="00CB1CC4" w:rsidP="00700DDF">
      <w:pPr>
        <w:pStyle w:val="ListParagraph"/>
        <w:ind w:left="360" w:hanging="360"/>
        <w:jc w:val="both"/>
        <w:rPr>
          <w:rFonts w:ascii="Tahoma" w:hAnsi="Tahoma" w:cs="Tahoma"/>
          <w:b/>
        </w:rPr>
      </w:pPr>
    </w:p>
    <w:p w14:paraId="15FBF4A1" w14:textId="29EA837D" w:rsidR="006A45BD" w:rsidRPr="006A45BD" w:rsidRDefault="00CB1CC4" w:rsidP="006A45BD">
      <w:pPr>
        <w:pStyle w:val="NormalWeb"/>
        <w:numPr>
          <w:ilvl w:val="0"/>
          <w:numId w:val="23"/>
        </w:numPr>
        <w:spacing w:before="96" w:beforeAutospacing="0" w:after="0" w:afterAutospacing="0"/>
        <w:textAlignment w:val="baseline"/>
        <w:rPr>
          <w:ins w:id="333" w:author="Nupur Ray" w:date="2016-09-02T21:42:00Z"/>
          <w:rFonts w:ascii="Tahoma" w:eastAsia="Times New Roman" w:hAnsi="Tahoma" w:cs="Tahoma"/>
          <w:sz w:val="22"/>
          <w:szCs w:val="22"/>
          <w:lang w:val="en-IN" w:eastAsia="en-IN"/>
          <w:rPrChange w:id="334" w:author="Nupur Ray" w:date="2016-09-02T21:48:00Z">
            <w:rPr>
              <w:ins w:id="335" w:author="Nupur Ray" w:date="2016-09-02T21:42:00Z"/>
              <w:rFonts w:ascii="Times New Roman" w:eastAsia="Times New Roman" w:hAnsi="Times New Roman" w:cs="Times New Roman"/>
              <w:sz w:val="40"/>
              <w:szCs w:val="24"/>
              <w:lang w:val="en-IN" w:eastAsia="en-IN"/>
            </w:rPr>
          </w:rPrChange>
        </w:rPr>
        <w:pPrChange w:id="336" w:author="Nupur Ray" w:date="2016-09-02T21:48:00Z">
          <w:pPr>
            <w:numPr>
              <w:ilvl w:val="1"/>
              <w:numId w:val="18"/>
            </w:numPr>
            <w:tabs>
              <w:tab w:val="num" w:pos="1440"/>
            </w:tabs>
            <w:spacing w:after="0" w:line="240" w:lineRule="auto"/>
            <w:ind w:left="1440" w:hanging="360"/>
            <w:contextualSpacing/>
            <w:textAlignment w:val="baseline"/>
          </w:pPr>
        </w:pPrChange>
      </w:pPr>
      <w:r w:rsidRPr="006A45BD">
        <w:rPr>
          <w:rFonts w:ascii="Tahoma" w:hAnsi="Tahoma" w:cs="Tahoma"/>
          <w:b/>
          <w:sz w:val="22"/>
          <w:szCs w:val="22"/>
          <w:rPrChange w:id="337" w:author="Nupur Ray" w:date="2016-09-02T21:48:00Z">
            <w:rPr>
              <w:rFonts w:ascii="Tahoma" w:hAnsi="Tahoma" w:cs="Tahoma"/>
              <w:b/>
            </w:rPr>
          </w:rPrChange>
        </w:rPr>
        <w:t xml:space="preserve">InfoProvider: </w:t>
      </w:r>
      <w:ins w:id="338" w:author="Nupur Ray" w:date="2016-09-02T21:42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39" w:author="Nupur Ray" w:date="2016-09-02T22:14:00Z">
              <w:rPr>
                <w:rFonts w:eastAsiaTheme="minorEastAsia" w:hAnsi="Arial"/>
                <w:b/>
                <w:bCs/>
                <w:color w:val="1F497D" w:themeColor="text2"/>
                <w:kern w:val="24"/>
                <w:sz w:val="40"/>
                <w:szCs w:val="40"/>
                <w:lang w:eastAsia="en-IN"/>
              </w:rPr>
            </w:rPrChange>
          </w:rPr>
          <w:t>InfoProvider</w:t>
        </w:r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40" w:author="Nupur Ray" w:date="2016-09-02T22:14:00Z">
              <w:rPr>
                <w:rFonts w:eastAsiaTheme="minorEastAsia" w:hAnsi="Arial"/>
                <w:b/>
                <w:bCs/>
                <w:color w:val="000000" w:themeColor="text1"/>
                <w:kern w:val="24"/>
                <w:sz w:val="40"/>
                <w:szCs w:val="40"/>
                <w:lang w:eastAsia="en-IN"/>
              </w:rPr>
            </w:rPrChange>
          </w:rPr>
          <w:t xml:space="preserve"> is the super-ordinate term for an object that you can use to create reports in Business Explorer (BEx).</w:t>
        </w:r>
      </w:ins>
      <w:ins w:id="341" w:author="Nupur Ray" w:date="2016-09-02T21:44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42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 xml:space="preserve"> </w:t>
        </w:r>
      </w:ins>
      <w:ins w:id="343" w:author="Nupur Ray" w:date="2016-09-02T21:42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44" w:author="Nupur Ray" w:date="2016-09-02T22:14:00Z">
              <w:rPr>
                <w:rFonts w:eastAsiaTheme="minorEastAsia" w:hAnsi="Arial"/>
                <w:b/>
                <w:bCs/>
                <w:color w:val="1F497D" w:themeColor="text2"/>
                <w:kern w:val="24"/>
                <w:sz w:val="40"/>
                <w:szCs w:val="40"/>
                <w:lang w:eastAsia="en-IN"/>
              </w:rPr>
            </w:rPrChange>
          </w:rPr>
          <w:t>InfoProviders</w:t>
        </w:r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45" w:author="Nupur Ray" w:date="2016-09-02T22:14:00Z">
              <w:rPr>
                <w:rFonts w:eastAsiaTheme="minorEastAsia" w:hAnsi="Arial"/>
                <w:b/>
                <w:bCs/>
                <w:color w:val="000000" w:themeColor="text1"/>
                <w:kern w:val="24"/>
                <w:sz w:val="40"/>
                <w:szCs w:val="40"/>
                <w:lang w:eastAsia="en-IN"/>
              </w:rPr>
            </w:rPrChange>
          </w:rPr>
          <w:t xml:space="preserve"> deliver data that can be analyzed using a query</w:t>
        </w:r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46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 xml:space="preserve">. </w:t>
        </w:r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47" w:author="Nupur Ray" w:date="2016-09-02T22:14:00Z">
              <w:rPr>
                <w:rFonts w:eastAsiaTheme="minorEastAsia" w:hAnsi="Arial"/>
                <w:b/>
                <w:bCs/>
                <w:color w:val="1F497D" w:themeColor="text2"/>
                <w:kern w:val="24"/>
                <w:sz w:val="40"/>
                <w:szCs w:val="40"/>
                <w:lang w:eastAsia="en-IN"/>
              </w:rPr>
            </w:rPrChange>
          </w:rPr>
          <w:t>InfoProviders can deliver</w:t>
        </w:r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48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 xml:space="preserve"> data from physical data stores like </w:t>
        </w:r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49" w:author="Nupur Ray" w:date="2016-09-02T22:14:00Z">
              <w:rPr>
                <w:rFonts w:eastAsiaTheme="minorEastAsia" w:hAnsi="Arial"/>
                <w:b/>
                <w:bCs/>
                <w:color w:val="000000" w:themeColor="text1"/>
                <w:kern w:val="24"/>
                <w:sz w:val="40"/>
                <w:szCs w:val="40"/>
                <w:lang w:eastAsia="en-IN"/>
              </w:rPr>
            </w:rPrChange>
          </w:rPr>
          <w:t>InfoCubes</w:t>
        </w:r>
      </w:ins>
      <w:ins w:id="350" w:author="Nupur Ray" w:date="2016-09-02T21:44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51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 xml:space="preserve">, </w:t>
        </w:r>
      </w:ins>
      <w:ins w:id="352" w:author="Nupur Ray" w:date="2016-09-02T21:42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53" w:author="Nupur Ray" w:date="2016-09-02T22:14:00Z">
              <w:rPr>
                <w:rFonts w:eastAsiaTheme="minorEastAsia" w:hAnsi="Arial"/>
                <w:b/>
                <w:bCs/>
                <w:color w:val="000000" w:themeColor="text1"/>
                <w:kern w:val="24"/>
                <w:sz w:val="40"/>
                <w:szCs w:val="40"/>
                <w:lang w:eastAsia="en-IN"/>
              </w:rPr>
            </w:rPrChange>
          </w:rPr>
          <w:t>ODS Objects</w:t>
        </w:r>
      </w:ins>
      <w:ins w:id="354" w:author="Nupur Ray" w:date="2016-09-02T21:44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55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 xml:space="preserve">, </w:t>
        </w:r>
      </w:ins>
      <w:ins w:id="356" w:author="Nupur Ray" w:date="2016-09-02T21:42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57" w:author="Nupur Ray" w:date="2016-09-02T22:14:00Z">
              <w:rPr>
                <w:rFonts w:eastAsiaTheme="minorEastAsia" w:hAnsi="Arial"/>
                <w:b/>
                <w:bCs/>
                <w:color w:val="000000" w:themeColor="text1"/>
                <w:kern w:val="24"/>
                <w:sz w:val="40"/>
                <w:szCs w:val="40"/>
                <w:lang w:eastAsia="en-IN"/>
              </w:rPr>
            </w:rPrChange>
          </w:rPr>
          <w:t>InfoObjects</w:t>
        </w:r>
      </w:ins>
      <w:ins w:id="358" w:author="Nupur Ray" w:date="2016-09-02T21:49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59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 xml:space="preserve"> </w:t>
        </w:r>
      </w:ins>
      <w:ins w:id="360" w:author="Nupur Ray" w:date="2016-09-02T21:44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61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>o</w:t>
        </w:r>
      </w:ins>
      <w:ins w:id="362" w:author="Nupur Ray" w:date="2016-09-02T21:42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63" w:author="Nupur Ray" w:date="2016-09-02T22:14:00Z">
              <w:rPr>
                <w:rFonts w:eastAsiaTheme="minorEastAsia" w:hAnsi="Arial"/>
                <w:b/>
                <w:bCs/>
                <w:color w:val="1F497D" w:themeColor="text2"/>
                <w:kern w:val="24"/>
                <w:sz w:val="40"/>
                <w:szCs w:val="40"/>
                <w:lang w:eastAsia="en-IN"/>
              </w:rPr>
            </w:rPrChange>
          </w:rPr>
          <w:t>r logica</w:t>
        </w:r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64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 xml:space="preserve">l views of physical data stores like </w:t>
        </w:r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65" w:author="Nupur Ray" w:date="2016-09-02T22:14:00Z">
              <w:rPr>
                <w:rFonts w:eastAsiaTheme="minorEastAsia" w:hAnsi="Arial"/>
                <w:b/>
                <w:bCs/>
                <w:color w:val="000000" w:themeColor="text1"/>
                <w:kern w:val="24"/>
                <w:sz w:val="40"/>
                <w:szCs w:val="40"/>
                <w:lang w:eastAsia="en-IN"/>
              </w:rPr>
            </w:rPrChange>
          </w:rPr>
          <w:t>InfoSets</w:t>
        </w:r>
      </w:ins>
      <w:ins w:id="366" w:author="Nupur Ray" w:date="2016-09-02T21:45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67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 xml:space="preserve">, </w:t>
        </w:r>
      </w:ins>
      <w:ins w:id="368" w:author="Nupur Ray" w:date="2016-09-02T21:42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69" w:author="Nupur Ray" w:date="2016-09-02T22:14:00Z">
              <w:rPr>
                <w:rFonts w:eastAsiaTheme="minorEastAsia" w:hAnsi="Arial"/>
                <w:b/>
                <w:bCs/>
                <w:color w:val="000000" w:themeColor="text1"/>
                <w:kern w:val="24"/>
                <w:sz w:val="40"/>
                <w:szCs w:val="40"/>
                <w:lang w:eastAsia="en-IN"/>
              </w:rPr>
            </w:rPrChange>
          </w:rPr>
          <w:t>Remote Cubes</w:t>
        </w:r>
      </w:ins>
      <w:ins w:id="370" w:author="Nupur Ray" w:date="2016-09-02T21:45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71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 xml:space="preserve">, </w:t>
        </w:r>
      </w:ins>
      <w:ins w:id="372" w:author="Nupur Ray" w:date="2016-09-02T21:42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73" w:author="Nupur Ray" w:date="2016-09-02T22:14:00Z">
              <w:rPr>
                <w:rFonts w:eastAsiaTheme="minorEastAsia" w:hAnsi="Arial"/>
                <w:b/>
                <w:bCs/>
                <w:color w:val="000000" w:themeColor="text1"/>
                <w:kern w:val="24"/>
                <w:sz w:val="40"/>
                <w:szCs w:val="40"/>
                <w:lang w:eastAsia="en-IN"/>
              </w:rPr>
            </w:rPrChange>
          </w:rPr>
          <w:t>Virtual InfoCubes</w:t>
        </w:r>
      </w:ins>
      <w:ins w:id="374" w:author="Nupur Ray" w:date="2016-09-02T21:45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75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 xml:space="preserve">, </w:t>
        </w:r>
      </w:ins>
      <w:ins w:id="376" w:author="Nupur Ray" w:date="2016-09-02T21:42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77" w:author="Nupur Ray" w:date="2016-09-02T22:14:00Z">
              <w:rPr>
                <w:rFonts w:eastAsiaTheme="minorEastAsia" w:hAnsi="Arial"/>
                <w:b/>
                <w:bCs/>
                <w:color w:val="000000" w:themeColor="text1"/>
                <w:kern w:val="24"/>
                <w:sz w:val="40"/>
                <w:szCs w:val="40"/>
                <w:lang w:eastAsia="en-IN"/>
              </w:rPr>
            </w:rPrChange>
          </w:rPr>
          <w:t>MultiProviders</w:t>
        </w:r>
      </w:ins>
      <w:ins w:id="378" w:author="Nupur Ray" w:date="2016-09-02T21:45:00Z">
        <w:r w:rsidR="006A45BD" w:rsidRPr="00392943">
          <w:rPr>
            <w:rFonts w:ascii="Tahoma" w:eastAsiaTheme="minorEastAsia" w:hAnsi="Tahoma" w:cs="Tahoma"/>
            <w:bCs/>
            <w:kern w:val="24"/>
            <w:sz w:val="22"/>
            <w:szCs w:val="22"/>
            <w:lang w:eastAsia="en-IN"/>
            <w:rPrChange w:id="379" w:author="Nupur Ray" w:date="2016-09-02T22:14:00Z">
              <w:rPr>
                <w:rFonts w:ascii="Tahoma" w:eastAsiaTheme="minorEastAsia" w:hAnsi="Tahoma" w:cs="Tahoma"/>
                <w:bCs/>
                <w:kern w:val="24"/>
                <w:lang w:eastAsia="en-IN"/>
              </w:rPr>
            </w:rPrChange>
          </w:rPr>
          <w:t>.</w:t>
        </w:r>
      </w:ins>
    </w:p>
    <w:p w14:paraId="01B33129" w14:textId="7AA01B09" w:rsidR="00CB1CC4" w:rsidRPr="006A45BD" w:rsidDel="00935E9F" w:rsidRDefault="00CB1CC4" w:rsidP="006A45BD">
      <w:pPr>
        <w:rPr>
          <w:del w:id="380" w:author="Nupur Ray" w:date="2016-09-01T19:22:00Z"/>
          <w:rFonts w:ascii="Tahoma" w:hAnsi="Tahoma" w:cs="Tahoma"/>
          <w:b/>
          <w:rPrChange w:id="381" w:author="Nupur Ray" w:date="2016-09-02T21:48:00Z">
            <w:rPr>
              <w:del w:id="382" w:author="Nupur Ray" w:date="2016-09-01T19:22:00Z"/>
            </w:rPr>
          </w:rPrChange>
        </w:rPr>
        <w:pPrChange w:id="383" w:author="Nupur Ray" w:date="2016-09-02T21:42:00Z">
          <w:pPr>
            <w:pStyle w:val="ListParagraph"/>
            <w:numPr>
              <w:numId w:val="1"/>
            </w:numPr>
            <w:ind w:left="360" w:hanging="360"/>
            <w:jc w:val="both"/>
          </w:pPr>
        </w:pPrChange>
      </w:pPr>
    </w:p>
    <w:p w14:paraId="1E43F4A4" w14:textId="7FA2CCBD" w:rsidR="0037614F" w:rsidRPr="006A45BD" w:rsidRDefault="0037614F" w:rsidP="006A45BD">
      <w:pPr>
        <w:jc w:val="both"/>
        <w:rPr>
          <w:ins w:id="384" w:author="Nupur Ray" w:date="2016-09-01T19:22:00Z"/>
          <w:rFonts w:ascii="Tahoma" w:hAnsi="Tahoma" w:cs="Tahoma"/>
          <w:b/>
          <w:rPrChange w:id="385" w:author="Nupur Ray" w:date="2016-09-02T21:48:00Z">
            <w:rPr>
              <w:ins w:id="386" w:author="Nupur Ray" w:date="2016-09-01T19:22:00Z"/>
            </w:rPr>
          </w:rPrChange>
        </w:rPr>
        <w:pPrChange w:id="387" w:author="Nupur Ray" w:date="2016-09-02T21:43:00Z">
          <w:pPr>
            <w:pStyle w:val="ListParagraph"/>
            <w:numPr>
              <w:numId w:val="1"/>
            </w:numPr>
            <w:ind w:left="360" w:hanging="360"/>
            <w:jc w:val="both"/>
          </w:pPr>
        </w:pPrChange>
      </w:pPr>
    </w:p>
    <w:p w14:paraId="5271920A" w14:textId="653BAED2" w:rsidR="00CB1CC4" w:rsidRPr="006A45BD" w:rsidDel="0037614F" w:rsidRDefault="00CB1CC4" w:rsidP="006A45BD">
      <w:pPr>
        <w:pStyle w:val="ListParagraph"/>
        <w:numPr>
          <w:ilvl w:val="0"/>
          <w:numId w:val="21"/>
        </w:numPr>
        <w:rPr>
          <w:del w:id="388" w:author="Nupur Ray" w:date="2016-09-01T19:22:00Z"/>
          <w:rFonts w:ascii="Tahoma" w:hAnsi="Tahoma" w:cs="Tahoma"/>
          <w:b/>
          <w:rPrChange w:id="389" w:author="Nupur Ray" w:date="2016-09-02T21:48:00Z">
            <w:rPr>
              <w:del w:id="390" w:author="Nupur Ray" w:date="2016-09-01T19:22:00Z"/>
            </w:rPr>
          </w:rPrChange>
        </w:rPr>
        <w:pPrChange w:id="391" w:author="Nupur Ray" w:date="2016-09-02T21:48:00Z">
          <w:pPr>
            <w:pStyle w:val="ListParagraph"/>
            <w:ind w:left="360" w:hanging="360"/>
            <w:jc w:val="both"/>
          </w:pPr>
        </w:pPrChange>
      </w:pPr>
    </w:p>
    <w:p w14:paraId="2E6613FD" w14:textId="465246A5" w:rsidR="00132DA2" w:rsidRPr="006A45BD" w:rsidRDefault="00CB1CC4" w:rsidP="00AE66CB">
      <w:pPr>
        <w:pStyle w:val="ListParagraph"/>
        <w:numPr>
          <w:ilvl w:val="0"/>
          <w:numId w:val="23"/>
        </w:numPr>
        <w:jc w:val="both"/>
        <w:rPr>
          <w:rFonts w:ascii="Tahoma" w:hAnsi="Tahoma" w:cs="Tahoma"/>
          <w:rPrChange w:id="392" w:author="Nupur Ray" w:date="2016-09-02T21:49:00Z">
            <w:rPr>
              <w:rFonts w:ascii="Tahoma" w:hAnsi="Tahoma" w:cs="Tahoma"/>
              <w:b/>
            </w:rPr>
          </w:rPrChange>
        </w:rPr>
        <w:pPrChange w:id="393" w:author="Nupur Ray" w:date="2016-09-02T21:48:00Z">
          <w:pPr>
            <w:pStyle w:val="ListParagraph"/>
            <w:numPr>
              <w:numId w:val="1"/>
            </w:numPr>
            <w:ind w:left="360" w:hanging="360"/>
            <w:jc w:val="both"/>
          </w:pPr>
        </w:pPrChange>
      </w:pPr>
      <w:r w:rsidRPr="006A45BD">
        <w:rPr>
          <w:rFonts w:ascii="Tahoma" w:hAnsi="Tahoma" w:cs="Tahoma"/>
          <w:b/>
          <w:rPrChange w:id="394" w:author="Nupur Ray" w:date="2016-09-02T21:49:00Z">
            <w:rPr/>
          </w:rPrChange>
        </w:rPr>
        <w:t>InfoArea:</w:t>
      </w:r>
      <w:ins w:id="395" w:author="Nupur Ray" w:date="2016-09-01T19:19:00Z">
        <w:r w:rsidR="00132DA2" w:rsidRPr="006A45BD">
          <w:rPr>
            <w:rFonts w:ascii="Tahoma" w:hAnsi="Tahoma" w:cs="Tahoma"/>
            <w:rPrChange w:id="396" w:author="Nupur Ray" w:date="2016-09-02T21:49:00Z">
              <w:rPr/>
            </w:rPrChange>
          </w:rPr>
          <w:t xml:space="preserve"> </w:t>
        </w:r>
      </w:ins>
      <w:ins w:id="397" w:author="Nupur Ray" w:date="2016-09-01T19:20:00Z">
        <w:r w:rsidR="00132DA2" w:rsidRPr="006A45BD">
          <w:rPr>
            <w:rFonts w:ascii="Tahoma" w:hAnsi="Tahoma" w:cs="Tahoma"/>
            <w:bCs/>
            <w:lang w:val="en-IN"/>
            <w:rPrChange w:id="398" w:author="Nupur Ray" w:date="2016-09-02T21:49:00Z">
              <w:rPr>
                <w:rFonts w:ascii="Tahoma" w:hAnsi="Tahoma" w:cs="Tahoma"/>
                <w:b/>
                <w:bCs/>
                <w:lang w:val="en-IN"/>
              </w:rPr>
            </w:rPrChange>
          </w:rPr>
          <w:t xml:space="preserve">Infoarea </w:t>
        </w:r>
        <w:r w:rsidR="00132DA2" w:rsidRPr="006A45BD">
          <w:rPr>
            <w:rFonts w:ascii="Tahoma" w:hAnsi="Tahoma" w:cs="Tahoma"/>
            <w:lang w:val="en-IN"/>
            <w:rPrChange w:id="399" w:author="Nupur Ray" w:date="2016-09-02T21:49:00Z">
              <w:rPr>
                <w:rFonts w:ascii="Tahoma" w:hAnsi="Tahoma" w:cs="Tahoma"/>
                <w:b/>
                <w:lang w:val="en-IN"/>
              </w:rPr>
            </w:rPrChange>
          </w:rPr>
          <w:t>represents the highest level of grouping for information objects.</w:t>
        </w:r>
      </w:ins>
      <w:ins w:id="400" w:author="Nupur Ray" w:date="2016-09-02T21:49:00Z">
        <w:r w:rsidR="006A45BD" w:rsidRPr="006A45BD">
          <w:rPr>
            <w:rFonts w:ascii="Tahoma" w:hAnsi="Tahoma" w:cs="Tahoma"/>
            <w:lang w:val="en-IN"/>
            <w:rPrChange w:id="401" w:author="Nupur Ray" w:date="2016-09-02T21:49:00Z">
              <w:rPr>
                <w:rFonts w:ascii="Tahoma" w:hAnsi="Tahoma" w:cs="Tahoma"/>
                <w:lang w:val="en-IN"/>
              </w:rPr>
            </w:rPrChange>
          </w:rPr>
          <w:t xml:space="preserve"> </w:t>
        </w:r>
      </w:ins>
      <w:ins w:id="402" w:author="Nupur Ray" w:date="2016-09-01T19:20:00Z">
        <w:r w:rsidR="00132DA2" w:rsidRPr="006A45BD">
          <w:rPr>
            <w:rFonts w:ascii="Tahoma" w:hAnsi="Tahoma" w:cs="Tahoma"/>
            <w:lang w:val="en-IN"/>
            <w:rPrChange w:id="403" w:author="Nupur Ray" w:date="2016-09-02T21:49:00Z">
              <w:rPr>
                <w:rFonts w:ascii="Tahoma" w:hAnsi="Tahoma" w:cs="Tahoma"/>
                <w:b/>
                <w:lang w:val="en-IN"/>
              </w:rPr>
            </w:rPrChange>
          </w:rPr>
          <w:t>Infoareas typically have themes like customer analytics or profitability</w:t>
        </w:r>
      </w:ins>
      <w:ins w:id="404" w:author="Nupur Ray" w:date="2016-09-02T21:49:00Z">
        <w:r w:rsidR="006A45BD">
          <w:rPr>
            <w:rFonts w:ascii="Tahoma" w:hAnsi="Tahoma" w:cs="Tahoma"/>
            <w:lang w:val="en-IN"/>
          </w:rPr>
          <w:t xml:space="preserve"> </w:t>
        </w:r>
      </w:ins>
      <w:ins w:id="405" w:author="Nupur Ray" w:date="2016-09-01T19:20:00Z">
        <w:r w:rsidR="00132DA2" w:rsidRPr="006A45BD">
          <w:rPr>
            <w:rFonts w:ascii="Tahoma" w:hAnsi="Tahoma" w:cs="Tahoma"/>
            <w:lang w:val="en-IN"/>
            <w:rPrChange w:id="406" w:author="Nupur Ray" w:date="2016-09-02T21:49:00Z">
              <w:rPr>
                <w:rFonts w:ascii="Tahoma" w:hAnsi="Tahoma" w:cs="Tahoma"/>
                <w:b/>
                <w:lang w:val="en-IN"/>
              </w:rPr>
            </w:rPrChange>
          </w:rPr>
          <w:t>analysis.</w:t>
        </w:r>
      </w:ins>
    </w:p>
    <w:p w14:paraId="1210E6AE" w14:textId="77777777" w:rsidR="00CB1CC4" w:rsidRPr="006A45BD" w:rsidRDefault="00CB1CC4" w:rsidP="00700DDF">
      <w:pPr>
        <w:pStyle w:val="ListParagraph"/>
        <w:ind w:left="360" w:hanging="360"/>
        <w:jc w:val="both"/>
        <w:rPr>
          <w:rFonts w:ascii="Tahoma" w:hAnsi="Tahoma" w:cs="Tahoma"/>
          <w:b/>
          <w:rPrChange w:id="407" w:author="Nupur Ray" w:date="2016-09-02T21:48:00Z">
            <w:rPr>
              <w:rFonts w:ascii="Tahoma" w:hAnsi="Tahoma" w:cs="Tahoma"/>
              <w:b/>
            </w:rPr>
          </w:rPrChange>
        </w:rPr>
      </w:pPr>
    </w:p>
    <w:p w14:paraId="2D6E5271" w14:textId="54C03043" w:rsidR="00CB1CC4" w:rsidRPr="006A45BD" w:rsidRDefault="00CB1CC4" w:rsidP="006A45BD">
      <w:pPr>
        <w:pStyle w:val="ListParagraph"/>
        <w:numPr>
          <w:ilvl w:val="0"/>
          <w:numId w:val="23"/>
        </w:numPr>
        <w:jc w:val="both"/>
        <w:rPr>
          <w:rFonts w:ascii="Tahoma" w:hAnsi="Tahoma" w:cs="Tahoma"/>
          <w:b/>
          <w:rPrChange w:id="408" w:author="Nupur Ray" w:date="2016-09-02T21:48:00Z">
            <w:rPr>
              <w:rFonts w:ascii="Tahoma" w:hAnsi="Tahoma" w:cs="Tahoma"/>
              <w:b/>
            </w:rPr>
          </w:rPrChange>
        </w:rPr>
        <w:pPrChange w:id="409" w:author="Nupur Ray" w:date="2016-09-02T21:48:00Z">
          <w:pPr>
            <w:pStyle w:val="ListParagraph"/>
            <w:numPr>
              <w:numId w:val="1"/>
            </w:numPr>
            <w:ind w:left="360" w:hanging="360"/>
            <w:jc w:val="both"/>
          </w:pPr>
        </w:pPrChange>
      </w:pPr>
      <w:r w:rsidRPr="006A45BD">
        <w:rPr>
          <w:rFonts w:ascii="Tahoma" w:hAnsi="Tahoma" w:cs="Tahoma"/>
          <w:b/>
          <w:rPrChange w:id="410" w:author="Nupur Ray" w:date="2016-09-02T21:49:00Z">
            <w:rPr>
              <w:rFonts w:ascii="Tahoma" w:hAnsi="Tahoma" w:cs="Tahoma"/>
              <w:b/>
            </w:rPr>
          </w:rPrChange>
        </w:rPr>
        <w:t>InfoObject:</w:t>
      </w:r>
      <w:ins w:id="411" w:author="Nupur Ray" w:date="2016-09-02T21:37:00Z">
        <w:r w:rsidR="00EB1793" w:rsidRPr="006A45BD">
          <w:rPr>
            <w:rFonts w:ascii="Tahoma" w:hAnsi="Tahoma" w:cs="Tahoma"/>
            <w:b/>
            <w:rPrChange w:id="412" w:author="Nupur Ray" w:date="2016-09-02T21:48:00Z">
              <w:rPr>
                <w:rFonts w:ascii="Tahoma" w:hAnsi="Tahoma" w:cs="Tahoma"/>
                <w:b/>
              </w:rPr>
            </w:rPrChange>
          </w:rPr>
          <w:t xml:space="preserve"> </w:t>
        </w:r>
        <w:r w:rsidR="00EB1793" w:rsidRPr="006A45BD">
          <w:rPr>
            <w:rFonts w:ascii="Tahoma" w:hAnsi="Tahoma" w:cs="Tahoma"/>
            <w:rPrChange w:id="413" w:author="Nupur Ray" w:date="2016-09-02T21:48:00Z">
              <w:rPr>
                <w:rFonts w:ascii="Tahoma" w:hAnsi="Tahoma" w:cs="Tahoma"/>
              </w:rPr>
            </w:rPrChange>
          </w:rPr>
          <w:t>Business Analysis Objects</w:t>
        </w:r>
      </w:ins>
      <w:ins w:id="414" w:author="Nupur Ray" w:date="2016-09-02T21:38:00Z">
        <w:r w:rsidR="00EB1793" w:rsidRPr="006A45BD">
          <w:rPr>
            <w:rFonts w:ascii="Tahoma" w:hAnsi="Tahoma" w:cs="Tahoma"/>
            <w:rPrChange w:id="415" w:author="Nupur Ray" w:date="2016-09-02T21:48:00Z">
              <w:rPr>
                <w:rFonts w:ascii="Tahoma" w:hAnsi="Tahoma" w:cs="Tahoma"/>
              </w:rPr>
            </w:rPrChange>
          </w:rPr>
          <w:t xml:space="preserve"> (customers, sales volumes and so on) are called InfoObjects.</w:t>
        </w:r>
      </w:ins>
      <w:ins w:id="416" w:author="Nupur Ray" w:date="2016-09-02T21:39:00Z">
        <w:r w:rsidR="00EB1793" w:rsidRPr="006A45BD">
          <w:rPr>
            <w:rFonts w:ascii="Tahoma" w:hAnsi="Tahoma" w:cs="Tahoma"/>
            <w:rPrChange w:id="417" w:author="Nupur Ray" w:date="2016-09-02T21:48:00Z">
              <w:rPr>
                <w:rFonts w:ascii="Tahoma" w:hAnsi="Tahoma" w:cs="Tahoma"/>
              </w:rPr>
            </w:rPrChange>
          </w:rPr>
          <w:t xml:space="preserve"> InfoObjects are divided into Characteristics and Key Figures.</w:t>
        </w:r>
      </w:ins>
    </w:p>
    <w:p w14:paraId="7C5D797C" w14:textId="77777777" w:rsidR="00CB1CC4" w:rsidRPr="006A45BD" w:rsidRDefault="00CB1CC4" w:rsidP="00700DDF">
      <w:pPr>
        <w:pStyle w:val="ListParagraph"/>
        <w:ind w:left="360" w:hanging="360"/>
        <w:jc w:val="both"/>
        <w:rPr>
          <w:rFonts w:ascii="Tahoma" w:hAnsi="Tahoma" w:cs="Tahoma"/>
          <w:b/>
          <w:rPrChange w:id="418" w:author="Nupur Ray" w:date="2016-09-02T21:48:00Z">
            <w:rPr>
              <w:rFonts w:ascii="Tahoma" w:hAnsi="Tahoma" w:cs="Tahoma"/>
              <w:b/>
            </w:rPr>
          </w:rPrChange>
        </w:rPr>
      </w:pPr>
    </w:p>
    <w:p w14:paraId="290A9258" w14:textId="1A17C26F" w:rsidR="00CB1CC4" w:rsidRPr="006A45BD" w:rsidDel="00EB1793" w:rsidRDefault="00CB1CC4" w:rsidP="00D51334">
      <w:pPr>
        <w:pStyle w:val="ListParagraph"/>
        <w:numPr>
          <w:ilvl w:val="0"/>
          <w:numId w:val="1"/>
        </w:numPr>
        <w:ind w:left="360"/>
        <w:jc w:val="both"/>
        <w:rPr>
          <w:del w:id="419" w:author="Nupur Ray" w:date="2016-09-02T21:31:00Z"/>
          <w:rFonts w:ascii="Tahoma" w:hAnsi="Tahoma" w:cs="Tahoma"/>
          <w:b/>
          <w:rPrChange w:id="420" w:author="Nupur Ray" w:date="2016-09-02T21:48:00Z">
            <w:rPr>
              <w:del w:id="421" w:author="Nupur Ray" w:date="2016-09-02T21:31:00Z"/>
              <w:rFonts w:ascii="Tahoma" w:hAnsi="Tahoma" w:cs="Tahoma"/>
              <w:b/>
            </w:rPr>
          </w:rPrChange>
        </w:rPr>
        <w:pPrChange w:id="422" w:author="Nupur Ray" w:date="2016-09-01T19:56:00Z">
          <w:pPr>
            <w:pStyle w:val="ListParagraph"/>
            <w:numPr>
              <w:numId w:val="1"/>
            </w:numPr>
            <w:ind w:left="360" w:hanging="360"/>
            <w:jc w:val="both"/>
          </w:pPr>
        </w:pPrChange>
      </w:pPr>
      <w:r w:rsidRPr="006A45BD">
        <w:rPr>
          <w:rFonts w:ascii="Tahoma" w:hAnsi="Tahoma" w:cs="Tahoma"/>
          <w:b/>
          <w:rPrChange w:id="423" w:author="Nupur Ray" w:date="2016-09-02T21:48:00Z">
            <w:rPr>
              <w:rFonts w:ascii="Tahoma" w:hAnsi="Tahoma" w:cs="Tahoma"/>
              <w:b/>
            </w:rPr>
          </w:rPrChange>
        </w:rPr>
        <w:t>Dimension:</w:t>
      </w:r>
      <w:ins w:id="424" w:author="Nupur Ray" w:date="2016-09-02T21:31:00Z">
        <w:r w:rsidR="00EB1793" w:rsidRPr="006A45BD">
          <w:rPr>
            <w:rFonts w:ascii="Tahoma" w:hAnsi="Tahoma" w:cs="Tahoma"/>
            <w:b/>
            <w:rPrChange w:id="425" w:author="Nupur Ray" w:date="2016-09-02T21:48:00Z">
              <w:rPr>
                <w:rFonts w:ascii="Tahoma" w:hAnsi="Tahoma" w:cs="Tahoma"/>
                <w:b/>
              </w:rPr>
            </w:rPrChange>
          </w:rPr>
          <w:t xml:space="preserve"> </w:t>
        </w:r>
      </w:ins>
    </w:p>
    <w:p w14:paraId="159CFD08" w14:textId="0FE27B37" w:rsidR="00CB1CC4" w:rsidRPr="006A45BD" w:rsidRDefault="00B11E0F" w:rsidP="006A45BD">
      <w:pPr>
        <w:pStyle w:val="ListParagraph"/>
        <w:numPr>
          <w:ilvl w:val="0"/>
          <w:numId w:val="23"/>
        </w:numPr>
        <w:jc w:val="both"/>
        <w:rPr>
          <w:ins w:id="426" w:author="Nupur Ray" w:date="2016-09-01T19:57:00Z"/>
          <w:rFonts w:ascii="Tahoma" w:hAnsi="Tahoma" w:cs="Tahoma"/>
          <w:rPrChange w:id="427" w:author="Nupur Ray" w:date="2016-09-02T21:48:00Z">
            <w:rPr>
              <w:ins w:id="428" w:author="Nupur Ray" w:date="2016-09-01T19:57:00Z"/>
              <w:rFonts w:ascii="Tahoma" w:hAnsi="Tahoma" w:cs="Tahoma"/>
            </w:rPr>
          </w:rPrChange>
        </w:rPr>
        <w:pPrChange w:id="429" w:author="Nupur Ray" w:date="2016-09-02T21:48:00Z">
          <w:pPr>
            <w:pStyle w:val="ListParagraph"/>
            <w:ind w:left="360" w:hanging="360"/>
            <w:jc w:val="both"/>
          </w:pPr>
        </w:pPrChange>
      </w:pPr>
      <w:ins w:id="430" w:author="Nupur Ray" w:date="2016-09-01T19:56:00Z">
        <w:r w:rsidRPr="006A45BD">
          <w:rPr>
            <w:rFonts w:ascii="Tahoma" w:hAnsi="Tahoma" w:cs="Tahoma"/>
            <w:rPrChange w:id="431" w:author="Nupur Ray" w:date="2016-09-02T21:48:00Z">
              <w:rPr>
                <w:rFonts w:ascii="Tahoma" w:hAnsi="Tahoma" w:cs="Tahoma"/>
                <w:b/>
              </w:rPr>
            </w:rPrChange>
          </w:rPr>
          <w:t xml:space="preserve">Similar characteristics are grouped together in a dimension. e.g. </w:t>
        </w:r>
        <w:r w:rsidRPr="006A45BD">
          <w:rPr>
            <w:rFonts w:ascii="Tahoma" w:hAnsi="Tahoma" w:cs="Tahoma"/>
            <w:rPrChange w:id="432" w:author="Nupur Ray" w:date="2016-09-02T21:48:00Z">
              <w:rPr>
                <w:rFonts w:ascii="Tahoma" w:hAnsi="Tahoma" w:cs="Tahoma"/>
              </w:rPr>
            </w:rPrChange>
          </w:rPr>
          <w:t>Time dimension consists</w:t>
        </w:r>
      </w:ins>
      <w:ins w:id="433" w:author="Nupur Ray" w:date="2016-09-01T19:57:00Z">
        <w:r w:rsidRPr="006A45BD">
          <w:rPr>
            <w:rFonts w:ascii="Tahoma" w:hAnsi="Tahoma" w:cs="Tahoma"/>
            <w:rPrChange w:id="434" w:author="Nupur Ray" w:date="2016-09-02T21:48:00Z">
              <w:rPr>
                <w:rFonts w:ascii="Tahoma" w:hAnsi="Tahoma" w:cs="Tahoma"/>
              </w:rPr>
            </w:rPrChange>
          </w:rPr>
          <w:t xml:space="preserve"> </w:t>
        </w:r>
      </w:ins>
      <w:ins w:id="435" w:author="Nupur Ray" w:date="2016-09-01T19:56:00Z">
        <w:r w:rsidRPr="006A45BD">
          <w:rPr>
            <w:rFonts w:ascii="Tahoma" w:hAnsi="Tahoma" w:cs="Tahoma"/>
            <w:rPrChange w:id="436" w:author="Nupur Ray" w:date="2016-09-02T21:48:00Z">
              <w:rPr>
                <w:rFonts w:ascii="Tahoma" w:hAnsi="Tahoma" w:cs="Tahoma"/>
              </w:rPr>
            </w:rPrChange>
          </w:rPr>
          <w:t xml:space="preserve">of Year, </w:t>
        </w:r>
        <w:r w:rsidRPr="006A45BD">
          <w:rPr>
            <w:rFonts w:ascii="Tahoma" w:hAnsi="Tahoma" w:cs="Tahoma"/>
            <w:rPrChange w:id="437" w:author="Nupur Ray" w:date="2016-09-02T21:48:00Z">
              <w:rPr>
                <w:rFonts w:ascii="Tahoma" w:hAnsi="Tahoma" w:cs="Tahoma"/>
                <w:b/>
              </w:rPr>
            </w:rPrChange>
          </w:rPr>
          <w:t>Month, Week, etc.</w:t>
        </w:r>
      </w:ins>
    </w:p>
    <w:p w14:paraId="7E9D9391" w14:textId="77777777" w:rsidR="00B11E0F" w:rsidRPr="006A45BD" w:rsidRDefault="00B11E0F">
      <w:pPr>
        <w:pStyle w:val="ListParagraph"/>
        <w:ind w:left="360"/>
        <w:jc w:val="both"/>
        <w:rPr>
          <w:rFonts w:ascii="Tahoma" w:hAnsi="Tahoma" w:cs="Tahoma"/>
          <w:rPrChange w:id="438" w:author="Nupur Ray" w:date="2016-09-02T21:48:00Z">
            <w:rPr>
              <w:rFonts w:ascii="Tahoma" w:hAnsi="Tahoma" w:cs="Tahoma"/>
              <w:b/>
            </w:rPr>
          </w:rPrChange>
        </w:rPr>
        <w:pPrChange w:id="439" w:author="Nupur Ray" w:date="2016-09-01T19:56:00Z">
          <w:pPr>
            <w:pStyle w:val="ListParagraph"/>
            <w:ind w:left="360" w:hanging="360"/>
            <w:jc w:val="both"/>
          </w:pPr>
        </w:pPrChange>
      </w:pPr>
    </w:p>
    <w:p w14:paraId="42A3E530" w14:textId="7C16B5B4" w:rsidR="00CB1CC4" w:rsidRPr="006A45BD" w:rsidDel="00EB1793" w:rsidRDefault="00CB1CC4" w:rsidP="0071029A">
      <w:pPr>
        <w:pStyle w:val="ListParagraph"/>
        <w:numPr>
          <w:ilvl w:val="0"/>
          <w:numId w:val="1"/>
        </w:numPr>
        <w:ind w:left="360"/>
        <w:jc w:val="both"/>
        <w:rPr>
          <w:del w:id="440" w:author="Nupur Ray" w:date="2016-09-02T21:31:00Z"/>
          <w:rFonts w:ascii="Tahoma" w:hAnsi="Tahoma" w:cs="Tahoma"/>
          <w:b/>
          <w:rPrChange w:id="441" w:author="Nupur Ray" w:date="2016-09-02T21:48:00Z">
            <w:rPr>
              <w:del w:id="442" w:author="Nupur Ray" w:date="2016-09-02T21:31:00Z"/>
              <w:rFonts w:ascii="Tahoma" w:hAnsi="Tahoma" w:cs="Tahoma"/>
              <w:b/>
            </w:rPr>
          </w:rPrChange>
        </w:rPr>
        <w:pPrChange w:id="443" w:author="Nupur Ray" w:date="2016-09-01T19:52:00Z">
          <w:pPr>
            <w:pStyle w:val="ListParagraph"/>
            <w:numPr>
              <w:numId w:val="1"/>
            </w:numPr>
            <w:ind w:left="360" w:hanging="360"/>
            <w:jc w:val="both"/>
          </w:pPr>
        </w:pPrChange>
      </w:pPr>
      <w:r w:rsidRPr="006A45BD">
        <w:rPr>
          <w:rFonts w:ascii="Tahoma" w:hAnsi="Tahoma" w:cs="Tahoma"/>
          <w:b/>
          <w:rPrChange w:id="444" w:author="Nupur Ray" w:date="2016-09-02T21:48:00Z">
            <w:rPr>
              <w:rFonts w:ascii="Tahoma" w:hAnsi="Tahoma" w:cs="Tahoma"/>
              <w:b/>
            </w:rPr>
          </w:rPrChange>
        </w:rPr>
        <w:lastRenderedPageBreak/>
        <w:t>Characteristic:</w:t>
      </w:r>
      <w:ins w:id="445" w:author="Nupur Ray" w:date="2016-09-02T21:31:00Z">
        <w:r w:rsidR="00EB1793" w:rsidRPr="006A45BD">
          <w:rPr>
            <w:rFonts w:ascii="Tahoma" w:hAnsi="Tahoma" w:cs="Tahoma"/>
            <w:b/>
            <w:rPrChange w:id="446" w:author="Nupur Ray" w:date="2016-09-02T21:48:00Z">
              <w:rPr>
                <w:rFonts w:ascii="Tahoma" w:hAnsi="Tahoma" w:cs="Tahoma"/>
                <w:b/>
              </w:rPr>
            </w:rPrChange>
          </w:rPr>
          <w:t xml:space="preserve"> </w:t>
        </w:r>
      </w:ins>
      <w:del w:id="447" w:author="Nupur Ray" w:date="2016-09-02T21:31:00Z">
        <w:r w:rsidRPr="006A45BD" w:rsidDel="00EB1793">
          <w:rPr>
            <w:rFonts w:ascii="Tahoma" w:hAnsi="Tahoma" w:cs="Tahoma"/>
            <w:b/>
            <w:rPrChange w:id="448" w:author="Nupur Ray" w:date="2016-09-02T21:48:00Z">
              <w:rPr>
                <w:rFonts w:ascii="Tahoma" w:hAnsi="Tahoma" w:cs="Tahoma"/>
                <w:b/>
              </w:rPr>
            </w:rPrChange>
          </w:rPr>
          <w:delText xml:space="preserve"> </w:delText>
        </w:r>
      </w:del>
    </w:p>
    <w:p w14:paraId="249C2EA4" w14:textId="76AB8AA3" w:rsidR="00CB1CC4" w:rsidRPr="006A45BD" w:rsidRDefault="00B11E0F" w:rsidP="006A45BD">
      <w:pPr>
        <w:pStyle w:val="ListParagraph"/>
        <w:numPr>
          <w:ilvl w:val="0"/>
          <w:numId w:val="23"/>
        </w:numPr>
        <w:jc w:val="both"/>
        <w:rPr>
          <w:ins w:id="449" w:author="Nupur Ray" w:date="2016-09-01T19:52:00Z"/>
          <w:rFonts w:ascii="Tahoma" w:hAnsi="Tahoma" w:cs="Tahoma"/>
          <w:rPrChange w:id="450" w:author="Nupur Ray" w:date="2016-09-02T21:48:00Z">
            <w:rPr>
              <w:ins w:id="451" w:author="Nupur Ray" w:date="2016-09-01T19:52:00Z"/>
              <w:rFonts w:ascii="Tahoma" w:hAnsi="Tahoma" w:cs="Tahoma"/>
            </w:rPr>
          </w:rPrChange>
        </w:rPr>
        <w:pPrChange w:id="452" w:author="Nupur Ray" w:date="2016-09-02T21:48:00Z">
          <w:pPr>
            <w:pStyle w:val="ListParagraph"/>
            <w:ind w:left="360" w:hanging="360"/>
            <w:jc w:val="both"/>
          </w:pPr>
        </w:pPrChange>
      </w:pPr>
      <w:ins w:id="453" w:author="Nupur Ray" w:date="2016-09-01T19:52:00Z">
        <w:r w:rsidRPr="006A45BD">
          <w:rPr>
            <w:rFonts w:ascii="Tahoma" w:hAnsi="Tahoma" w:cs="Tahoma"/>
            <w:rPrChange w:id="454" w:author="Nupur Ray" w:date="2016-09-02T21:48:00Z">
              <w:rPr>
                <w:rFonts w:ascii="Tahoma" w:hAnsi="Tahoma" w:cs="Tahoma"/>
                <w:b/>
              </w:rPr>
            </w:rPrChange>
          </w:rPr>
          <w:t>Characteristic provides the criteria according to which objects are classified. e.g. Material,</w:t>
        </w:r>
      </w:ins>
      <w:ins w:id="455" w:author="Nupur Ray" w:date="2016-09-01T19:57:00Z">
        <w:r w:rsidRPr="006A45BD">
          <w:rPr>
            <w:rFonts w:ascii="Tahoma" w:hAnsi="Tahoma" w:cs="Tahoma"/>
            <w:rPrChange w:id="456" w:author="Nupur Ray" w:date="2016-09-02T21:48:00Z">
              <w:rPr>
                <w:rFonts w:ascii="Tahoma" w:hAnsi="Tahoma" w:cs="Tahoma"/>
              </w:rPr>
            </w:rPrChange>
          </w:rPr>
          <w:t xml:space="preserve"> </w:t>
        </w:r>
      </w:ins>
      <w:ins w:id="457" w:author="Nupur Ray" w:date="2016-09-01T19:52:00Z">
        <w:r w:rsidRPr="006A45BD">
          <w:rPr>
            <w:rFonts w:ascii="Tahoma" w:hAnsi="Tahoma" w:cs="Tahoma"/>
            <w:rPrChange w:id="458" w:author="Nupur Ray" w:date="2016-09-02T21:48:00Z">
              <w:rPr>
                <w:rFonts w:ascii="Tahoma" w:hAnsi="Tahoma" w:cs="Tahoma"/>
                <w:b/>
              </w:rPr>
            </w:rPrChange>
          </w:rPr>
          <w:t>Period, Location, etc.</w:t>
        </w:r>
      </w:ins>
    </w:p>
    <w:p w14:paraId="45462083" w14:textId="77777777" w:rsidR="00B11E0F" w:rsidRPr="006A45BD" w:rsidRDefault="00B11E0F">
      <w:pPr>
        <w:pStyle w:val="ListParagraph"/>
        <w:ind w:left="360"/>
        <w:jc w:val="both"/>
        <w:rPr>
          <w:rFonts w:ascii="Tahoma" w:hAnsi="Tahoma" w:cs="Tahoma"/>
          <w:rPrChange w:id="459" w:author="Nupur Ray" w:date="2016-09-02T21:48:00Z">
            <w:rPr>
              <w:rFonts w:ascii="Tahoma" w:hAnsi="Tahoma" w:cs="Tahoma"/>
              <w:b/>
            </w:rPr>
          </w:rPrChange>
        </w:rPr>
        <w:pPrChange w:id="460" w:author="Nupur Ray" w:date="2016-09-01T19:52:00Z">
          <w:pPr>
            <w:pStyle w:val="ListParagraph"/>
            <w:ind w:left="360" w:hanging="360"/>
            <w:jc w:val="both"/>
          </w:pPr>
        </w:pPrChange>
      </w:pPr>
    </w:p>
    <w:p w14:paraId="16B61901" w14:textId="28142FC8" w:rsidR="00CB1CC4" w:rsidRPr="006A45BD" w:rsidDel="00EB1793" w:rsidRDefault="00CB1CC4" w:rsidP="006D4B2B">
      <w:pPr>
        <w:pStyle w:val="ListParagraph"/>
        <w:numPr>
          <w:ilvl w:val="0"/>
          <w:numId w:val="1"/>
        </w:numPr>
        <w:ind w:left="360"/>
        <w:jc w:val="both"/>
        <w:rPr>
          <w:del w:id="461" w:author="Nupur Ray" w:date="2016-09-02T21:31:00Z"/>
          <w:rFonts w:ascii="Tahoma" w:hAnsi="Tahoma" w:cs="Tahoma"/>
          <w:b/>
          <w:rPrChange w:id="462" w:author="Nupur Ray" w:date="2016-09-02T21:48:00Z">
            <w:rPr>
              <w:del w:id="463" w:author="Nupur Ray" w:date="2016-09-02T21:31:00Z"/>
              <w:rFonts w:ascii="Tahoma" w:hAnsi="Tahoma" w:cs="Tahoma"/>
              <w:b/>
            </w:rPr>
          </w:rPrChange>
        </w:rPr>
        <w:pPrChange w:id="464" w:author="Nupur Ray" w:date="2016-09-01T19:58:00Z">
          <w:pPr>
            <w:pStyle w:val="ListParagraph"/>
            <w:numPr>
              <w:numId w:val="1"/>
            </w:numPr>
            <w:ind w:left="360" w:hanging="360"/>
            <w:jc w:val="both"/>
          </w:pPr>
        </w:pPrChange>
      </w:pPr>
      <w:r w:rsidRPr="006A45BD">
        <w:rPr>
          <w:rFonts w:ascii="Tahoma" w:hAnsi="Tahoma" w:cs="Tahoma"/>
          <w:b/>
          <w:rPrChange w:id="465" w:author="Nupur Ray" w:date="2016-09-02T21:48:00Z">
            <w:rPr>
              <w:rFonts w:ascii="Tahoma" w:hAnsi="Tahoma" w:cs="Tahoma"/>
              <w:b/>
            </w:rPr>
          </w:rPrChange>
        </w:rPr>
        <w:t>Attribute:</w:t>
      </w:r>
      <w:ins w:id="466" w:author="Nupur Ray" w:date="2016-09-02T21:31:00Z">
        <w:r w:rsidR="00EB1793" w:rsidRPr="006A45BD">
          <w:rPr>
            <w:rFonts w:ascii="Tahoma" w:hAnsi="Tahoma" w:cs="Tahoma"/>
            <w:b/>
            <w:rPrChange w:id="467" w:author="Nupur Ray" w:date="2016-09-02T21:48:00Z">
              <w:rPr>
                <w:rFonts w:ascii="Tahoma" w:hAnsi="Tahoma" w:cs="Tahoma"/>
                <w:b/>
              </w:rPr>
            </w:rPrChange>
          </w:rPr>
          <w:t xml:space="preserve"> </w:t>
        </w:r>
      </w:ins>
    </w:p>
    <w:p w14:paraId="62EA0384" w14:textId="4FCD71B7" w:rsidR="00CB1CC4" w:rsidRPr="006A45BD" w:rsidRDefault="00B11E0F" w:rsidP="006A45BD">
      <w:pPr>
        <w:pStyle w:val="ListParagraph"/>
        <w:numPr>
          <w:ilvl w:val="0"/>
          <w:numId w:val="23"/>
        </w:numPr>
        <w:jc w:val="both"/>
        <w:rPr>
          <w:ins w:id="468" w:author="Nupur Ray" w:date="2016-09-01T19:58:00Z"/>
          <w:rFonts w:ascii="Tahoma" w:hAnsi="Tahoma" w:cs="Tahoma"/>
          <w:rPrChange w:id="469" w:author="Nupur Ray" w:date="2016-09-02T21:48:00Z">
            <w:rPr>
              <w:ins w:id="470" w:author="Nupur Ray" w:date="2016-09-01T19:58:00Z"/>
              <w:rFonts w:ascii="Tahoma" w:hAnsi="Tahoma" w:cs="Tahoma"/>
            </w:rPr>
          </w:rPrChange>
        </w:rPr>
        <w:pPrChange w:id="471" w:author="Nupur Ray" w:date="2016-09-02T21:48:00Z">
          <w:pPr>
            <w:pStyle w:val="ListParagraph"/>
            <w:ind w:left="360" w:hanging="360"/>
            <w:jc w:val="both"/>
          </w:pPr>
        </w:pPrChange>
      </w:pPr>
      <w:ins w:id="472" w:author="Nupur Ray" w:date="2016-09-01T19:58:00Z">
        <w:r w:rsidRPr="006A45BD">
          <w:rPr>
            <w:rFonts w:ascii="Tahoma" w:hAnsi="Tahoma" w:cs="Tahoma"/>
            <w:rPrChange w:id="473" w:author="Nupur Ray" w:date="2016-09-02T21:48:00Z">
              <w:rPr>
                <w:rFonts w:ascii="Tahoma" w:hAnsi="Tahoma" w:cs="Tahoma"/>
                <w:b/>
              </w:rPr>
            </w:rPrChange>
          </w:rPr>
          <w:t>Attributes define the additional properties of a characteristic. E.g. Material may have size,</w:t>
        </w:r>
      </w:ins>
      <w:ins w:id="474" w:author="Nupur Ray" w:date="2016-09-02T20:09:00Z">
        <w:r w:rsidR="00935E9F" w:rsidRPr="006A45BD">
          <w:rPr>
            <w:rFonts w:ascii="Tahoma" w:hAnsi="Tahoma" w:cs="Tahoma"/>
            <w:rPrChange w:id="475" w:author="Nupur Ray" w:date="2016-09-02T21:48:00Z">
              <w:rPr>
                <w:rFonts w:ascii="Tahoma" w:hAnsi="Tahoma" w:cs="Tahoma"/>
              </w:rPr>
            </w:rPrChange>
          </w:rPr>
          <w:t xml:space="preserve"> </w:t>
        </w:r>
      </w:ins>
      <w:ins w:id="476" w:author="Nupur Ray" w:date="2016-09-01T19:58:00Z">
        <w:r w:rsidRPr="006A45BD">
          <w:rPr>
            <w:rFonts w:ascii="Tahoma" w:hAnsi="Tahoma" w:cs="Tahoma"/>
            <w:rPrChange w:id="477" w:author="Nupur Ray" w:date="2016-09-02T21:48:00Z">
              <w:rPr>
                <w:rFonts w:ascii="Tahoma" w:hAnsi="Tahoma" w:cs="Tahoma"/>
                <w:b/>
              </w:rPr>
            </w:rPrChange>
          </w:rPr>
          <w:t>length or width. It is not possible to add a display attribute to a query unless the related characteristics are also added to the query. However, it is possible to set the property of characteristic as “No Display”.</w:t>
        </w:r>
      </w:ins>
    </w:p>
    <w:p w14:paraId="1C6230EC" w14:textId="77777777" w:rsidR="00B11E0F" w:rsidRPr="006A45BD" w:rsidRDefault="00B11E0F">
      <w:pPr>
        <w:pStyle w:val="ListParagraph"/>
        <w:ind w:left="360"/>
        <w:jc w:val="both"/>
        <w:rPr>
          <w:rFonts w:ascii="Tahoma" w:hAnsi="Tahoma" w:cs="Tahoma"/>
          <w:rPrChange w:id="478" w:author="Nupur Ray" w:date="2016-09-02T21:48:00Z">
            <w:rPr>
              <w:rFonts w:ascii="Tahoma" w:hAnsi="Tahoma" w:cs="Tahoma"/>
              <w:b/>
            </w:rPr>
          </w:rPrChange>
        </w:rPr>
        <w:pPrChange w:id="479" w:author="Nupur Ray" w:date="2016-09-01T19:58:00Z">
          <w:pPr>
            <w:pStyle w:val="ListParagraph"/>
            <w:ind w:left="360" w:hanging="360"/>
            <w:jc w:val="both"/>
          </w:pPr>
        </w:pPrChange>
      </w:pPr>
    </w:p>
    <w:p w14:paraId="202AC103" w14:textId="5C3DEC38" w:rsidR="00935E9F" w:rsidRPr="006A45BD" w:rsidRDefault="00CB1CC4" w:rsidP="006A45BD">
      <w:pPr>
        <w:pStyle w:val="ListParagraph"/>
        <w:numPr>
          <w:ilvl w:val="0"/>
          <w:numId w:val="23"/>
        </w:numPr>
        <w:jc w:val="both"/>
        <w:rPr>
          <w:rFonts w:ascii="Tahoma" w:hAnsi="Tahoma" w:cs="Tahoma"/>
          <w:rPrChange w:id="480" w:author="Nupur Ray" w:date="2016-09-02T21:48:00Z">
            <w:rPr>
              <w:rFonts w:ascii="Tahoma" w:hAnsi="Tahoma" w:cs="Tahoma"/>
              <w:b/>
            </w:rPr>
          </w:rPrChange>
        </w:rPr>
        <w:pPrChange w:id="481" w:author="Nupur Ray" w:date="2016-09-02T21:48:00Z">
          <w:pPr>
            <w:pStyle w:val="ListParagraph"/>
            <w:numPr>
              <w:numId w:val="1"/>
            </w:numPr>
            <w:ind w:left="360" w:hanging="360"/>
            <w:jc w:val="both"/>
          </w:pPr>
        </w:pPrChange>
      </w:pPr>
      <w:r w:rsidRPr="006A45BD">
        <w:rPr>
          <w:rFonts w:ascii="Tahoma" w:hAnsi="Tahoma" w:cs="Tahoma"/>
          <w:b/>
          <w:rPrChange w:id="482" w:author="Nupur Ray" w:date="2016-09-02T21:48:00Z">
            <w:rPr>
              <w:rFonts w:ascii="Tahoma" w:hAnsi="Tahoma" w:cs="Tahoma"/>
              <w:b/>
            </w:rPr>
          </w:rPrChange>
        </w:rPr>
        <w:t>Key Figure:</w:t>
      </w:r>
      <w:ins w:id="483" w:author="Nupur Ray" w:date="2016-09-02T21:31:00Z">
        <w:r w:rsidR="00EB1793" w:rsidRPr="006A45BD">
          <w:rPr>
            <w:rFonts w:ascii="Tahoma" w:hAnsi="Tahoma" w:cs="Tahoma"/>
            <w:b/>
            <w:rPrChange w:id="484" w:author="Nupur Ray" w:date="2016-09-02T21:48:00Z">
              <w:rPr>
                <w:rFonts w:ascii="Tahoma" w:hAnsi="Tahoma" w:cs="Tahoma"/>
                <w:b/>
              </w:rPr>
            </w:rPrChange>
          </w:rPr>
          <w:t xml:space="preserve"> </w:t>
        </w:r>
      </w:ins>
      <w:del w:id="485" w:author="Nupur Ray" w:date="2016-09-02T21:31:00Z">
        <w:r w:rsidRPr="006A45BD" w:rsidDel="00EB1793">
          <w:rPr>
            <w:rFonts w:ascii="Tahoma" w:hAnsi="Tahoma" w:cs="Tahoma"/>
            <w:b/>
            <w:rPrChange w:id="486" w:author="Nupur Ray" w:date="2016-09-02T21:48:00Z">
              <w:rPr>
                <w:rFonts w:ascii="Tahoma" w:hAnsi="Tahoma" w:cs="Tahoma"/>
                <w:b/>
              </w:rPr>
            </w:rPrChange>
          </w:rPr>
          <w:tab/>
        </w:r>
      </w:del>
      <w:ins w:id="487" w:author="Nupur Ray" w:date="2016-09-02T20:11:00Z">
        <w:r w:rsidR="00935E9F" w:rsidRPr="006A45BD">
          <w:rPr>
            <w:rFonts w:ascii="Tahoma" w:hAnsi="Tahoma" w:cs="Tahoma"/>
            <w:rPrChange w:id="488" w:author="Nupur Ray" w:date="2016-09-02T21:48:00Z">
              <w:rPr>
                <w:rFonts w:ascii="Tahoma" w:hAnsi="Tahoma" w:cs="Tahoma"/>
              </w:rPr>
            </w:rPrChange>
          </w:rPr>
          <w:t>Key Figures are all data fields that</w:t>
        </w:r>
      </w:ins>
      <w:ins w:id="489" w:author="Nupur Ray" w:date="2016-09-02T20:12:00Z">
        <w:r w:rsidR="00935E9F" w:rsidRPr="006A45BD">
          <w:rPr>
            <w:rFonts w:ascii="Tahoma" w:hAnsi="Tahoma" w:cs="Tahoma"/>
            <w:rPrChange w:id="490" w:author="Nupur Ray" w:date="2016-09-02T21:48:00Z">
              <w:rPr>
                <w:rFonts w:ascii="Tahoma" w:hAnsi="Tahoma" w:cs="Tahoma"/>
              </w:rPr>
            </w:rPrChange>
          </w:rPr>
          <w:t xml:space="preserve"> are used to store values or quantities. Key Figures are </w:t>
        </w:r>
      </w:ins>
      <w:ins w:id="491" w:author="Nupur Ray" w:date="2016-09-02T20:13:00Z">
        <w:r w:rsidR="00935E9F" w:rsidRPr="006A45BD">
          <w:rPr>
            <w:rFonts w:ascii="Tahoma" w:hAnsi="Tahoma" w:cs="Tahoma"/>
            <w:rPrChange w:id="492" w:author="Nupur Ray" w:date="2016-09-02T21:48:00Z">
              <w:rPr>
                <w:rFonts w:ascii="Tahoma" w:hAnsi="Tahoma" w:cs="Tahoma"/>
              </w:rPr>
            </w:rPrChange>
          </w:rPr>
          <w:t>stored in a single fact table, with the characteristics stored in individual dimension tables.</w:t>
        </w:r>
      </w:ins>
    </w:p>
    <w:p w14:paraId="39286755" w14:textId="77777777" w:rsidR="00044897" w:rsidRPr="006A45BD" w:rsidRDefault="00044897" w:rsidP="00700DDF">
      <w:pPr>
        <w:ind w:left="360"/>
        <w:jc w:val="both"/>
        <w:rPr>
          <w:rFonts w:ascii="Tahoma" w:hAnsi="Tahoma" w:cs="Tahoma"/>
          <w:b/>
          <w:rPrChange w:id="493" w:author="Nupur Ray" w:date="2016-09-02T21:48:00Z">
            <w:rPr>
              <w:rFonts w:ascii="Tahoma" w:hAnsi="Tahoma" w:cs="Tahoma"/>
              <w:b/>
              <w:sz w:val="28"/>
            </w:rPr>
          </w:rPrChange>
        </w:rPr>
      </w:pPr>
    </w:p>
    <w:p w14:paraId="7E28F881" w14:textId="0C46FA50" w:rsidR="00417B0A" w:rsidRPr="00417B0A" w:rsidRDefault="00417B0A" w:rsidP="00044897">
      <w:pPr>
        <w:jc w:val="both"/>
        <w:rPr>
          <w:rFonts w:ascii="Tahoma" w:hAnsi="Tahoma" w:cs="Tahoma"/>
          <w:b/>
          <w:sz w:val="28"/>
        </w:rPr>
      </w:pPr>
      <w:r>
        <w:rPr>
          <w:rFonts w:ascii="Tahoma" w:hAnsi="Tahoma" w:cs="Tahoma"/>
          <w:b/>
          <w:sz w:val="28"/>
        </w:rPr>
        <w:t>Create Query</w:t>
      </w:r>
      <w:r w:rsidRPr="00417B0A">
        <w:rPr>
          <w:rFonts w:ascii="Tahoma" w:hAnsi="Tahoma" w:cs="Tahoma"/>
          <w:b/>
          <w:sz w:val="28"/>
        </w:rPr>
        <w:t xml:space="preserve"> – BEx Query Desig</w:t>
      </w:r>
      <w:r>
        <w:rPr>
          <w:rFonts w:ascii="Tahoma" w:hAnsi="Tahoma" w:cs="Tahoma"/>
          <w:b/>
          <w:sz w:val="28"/>
        </w:rPr>
        <w:t>n</w:t>
      </w:r>
      <w:r w:rsidRPr="00417B0A">
        <w:rPr>
          <w:rFonts w:ascii="Tahoma" w:hAnsi="Tahoma" w:cs="Tahoma"/>
          <w:b/>
          <w:sz w:val="28"/>
        </w:rPr>
        <w:t>er</w:t>
      </w:r>
    </w:p>
    <w:p w14:paraId="147ABBB1" w14:textId="49DAB0B5" w:rsidR="00380057" w:rsidRPr="000D3BA6" w:rsidRDefault="001A0140" w:rsidP="00380057">
      <w:pPr>
        <w:pStyle w:val="ListParagraph"/>
        <w:numPr>
          <w:ilvl w:val="0"/>
          <w:numId w:val="2"/>
        </w:numPr>
        <w:spacing w:line="360" w:lineRule="auto"/>
        <w:jc w:val="both"/>
        <w:rPr>
          <w:ins w:id="494" w:author="Nupur Ray" w:date="2016-09-01T19:24:00Z"/>
          <w:rFonts w:ascii="Tahoma" w:hAnsi="Tahoma" w:cs="Tahoma"/>
          <w:b/>
          <w:rPrChange w:id="495" w:author="Nupur Ray" w:date="2016-09-01T19:24:00Z">
            <w:rPr>
              <w:ins w:id="496" w:author="Nupur Ray" w:date="2016-09-01T19:24:00Z"/>
              <w:rFonts w:ascii="Tahoma" w:hAnsi="Tahoma" w:cs="Tahoma"/>
            </w:rPr>
          </w:rPrChange>
        </w:rPr>
      </w:pPr>
      <w:r>
        <w:rPr>
          <w:rFonts w:ascii="Tahoma" w:hAnsi="Tahoma" w:cs="Tahoma"/>
        </w:rPr>
        <w:t>Now open Query Designer:</w:t>
      </w:r>
      <w:r w:rsidR="00113077" w:rsidRPr="00700DDF">
        <w:rPr>
          <w:rFonts w:ascii="Tahoma" w:hAnsi="Tahoma" w:cs="Tahoma"/>
        </w:rPr>
        <w:t xml:space="preserve"> (BE</w:t>
      </w:r>
      <w:r w:rsidR="001703B8" w:rsidRPr="00700DDF">
        <w:rPr>
          <w:rFonts w:ascii="Tahoma" w:hAnsi="Tahoma" w:cs="Tahoma"/>
        </w:rPr>
        <w:t>x</w:t>
      </w:r>
      <w:r w:rsidR="00113077" w:rsidRPr="00700DDF">
        <w:rPr>
          <w:rFonts w:ascii="Tahoma" w:hAnsi="Tahoma" w:cs="Tahoma"/>
        </w:rPr>
        <w:t xml:space="preserve"> </w:t>
      </w:r>
      <w:r w:rsidR="001703B8" w:rsidRPr="00700DDF">
        <w:rPr>
          <w:rFonts w:ascii="Tahoma" w:hAnsi="Tahoma" w:cs="Tahoma"/>
        </w:rPr>
        <w:t>Analyzer</w:t>
      </w:r>
      <w:r w:rsidR="001703B8" w:rsidRPr="001703B8">
        <w:rPr>
          <w:rFonts w:ascii="Tahoma" w:hAnsi="Tahoma" w:cs="Tahoma"/>
        </w:rPr>
        <w:sym w:font="Wingdings" w:char="F0E0"/>
      </w:r>
      <w:r w:rsidR="001703B8" w:rsidRPr="00700DDF">
        <w:rPr>
          <w:rFonts w:ascii="Tahoma" w:hAnsi="Tahoma" w:cs="Tahoma"/>
        </w:rPr>
        <w:t>Tools</w:t>
      </w:r>
      <w:r w:rsidR="001703B8" w:rsidRPr="001703B8">
        <w:rPr>
          <w:rFonts w:ascii="Tahoma" w:hAnsi="Tahoma" w:cs="Tahoma"/>
        </w:rPr>
        <w:sym w:font="Wingdings" w:char="F0E0"/>
      </w:r>
      <w:r w:rsidR="001703B8" w:rsidRPr="00700DDF">
        <w:rPr>
          <w:rFonts w:ascii="Tahoma" w:hAnsi="Tahoma" w:cs="Tahoma"/>
        </w:rPr>
        <w:t>Create New Query)</w:t>
      </w:r>
      <w:r w:rsidR="00532DBF">
        <w:rPr>
          <w:rFonts w:ascii="Tahoma" w:hAnsi="Tahoma" w:cs="Tahoma"/>
        </w:rPr>
        <w:t xml:space="preserve">. </w:t>
      </w:r>
      <w:r w:rsidR="001703B8" w:rsidRPr="00532DBF">
        <w:rPr>
          <w:rFonts w:ascii="Tahoma" w:hAnsi="Tahoma" w:cs="Tahoma"/>
        </w:rPr>
        <w:t>In Que</w:t>
      </w:r>
      <w:r w:rsidR="00113077" w:rsidRPr="00532DBF">
        <w:rPr>
          <w:rFonts w:ascii="Tahoma" w:hAnsi="Tahoma" w:cs="Tahoma"/>
        </w:rPr>
        <w:t>ry Designer</w:t>
      </w:r>
      <w:r>
        <w:rPr>
          <w:rFonts w:ascii="Tahoma" w:hAnsi="Tahoma" w:cs="Tahoma"/>
        </w:rPr>
        <w:t>,</w:t>
      </w:r>
      <w:r w:rsidR="00113077" w:rsidRPr="00532DBF">
        <w:rPr>
          <w:rFonts w:ascii="Tahoma" w:hAnsi="Tahoma" w:cs="Tahoma"/>
        </w:rPr>
        <w:t xml:space="preserve"> load the Cube</w:t>
      </w:r>
      <w:r w:rsidR="00DB7853" w:rsidRPr="00532DBF">
        <w:rPr>
          <w:rFonts w:ascii="Tahoma" w:hAnsi="Tahoma" w:cs="Tahoma"/>
        </w:rPr>
        <w:t xml:space="preserve"> by</w:t>
      </w:r>
      <w:r w:rsidR="00113077" w:rsidRPr="00532DBF">
        <w:rPr>
          <w:rFonts w:ascii="Tahoma" w:hAnsi="Tahoma" w:cs="Tahoma"/>
        </w:rPr>
        <w:t xml:space="preserve"> navigating through</w:t>
      </w:r>
      <w:r>
        <w:rPr>
          <w:rFonts w:ascii="Tahoma" w:hAnsi="Tahoma" w:cs="Tahoma"/>
        </w:rPr>
        <w:t>:</w:t>
      </w:r>
      <w:r w:rsidR="00113077" w:rsidRPr="00532DBF">
        <w:rPr>
          <w:rFonts w:ascii="Tahoma" w:hAnsi="Tahoma" w:cs="Tahoma"/>
        </w:rPr>
        <w:t xml:space="preserve"> </w:t>
      </w:r>
      <w:r w:rsidR="001703B8" w:rsidRPr="00532DBF">
        <w:rPr>
          <w:rFonts w:ascii="Tahoma" w:hAnsi="Tahoma" w:cs="Tahoma"/>
        </w:rPr>
        <w:t xml:space="preserve">Query </w:t>
      </w:r>
      <w:r w:rsidR="001703B8" w:rsidRPr="00CD57CD">
        <w:sym w:font="Wingdings" w:char="F0E0"/>
      </w:r>
      <w:r w:rsidR="00E06B1B" w:rsidRPr="00532DBF">
        <w:rPr>
          <w:rFonts w:ascii="Tahoma" w:hAnsi="Tahoma" w:cs="Tahoma"/>
        </w:rPr>
        <w:t>New</w:t>
      </w:r>
      <w:r w:rsidR="001703B8" w:rsidRPr="00532DBF">
        <w:rPr>
          <w:rFonts w:ascii="Tahoma" w:hAnsi="Tahoma" w:cs="Tahoma"/>
        </w:rPr>
        <w:t xml:space="preserve"> </w:t>
      </w:r>
      <w:r w:rsidR="001703B8" w:rsidRPr="00CD57CD">
        <w:sym w:font="Wingdings" w:char="F0E0"/>
      </w:r>
      <w:r w:rsidR="00AD519B" w:rsidRPr="00532DBF">
        <w:rPr>
          <w:rFonts w:ascii="Tahoma" w:hAnsi="Tahoma" w:cs="Tahoma"/>
        </w:rPr>
        <w:t>Info A</w:t>
      </w:r>
      <w:r w:rsidR="001703B8" w:rsidRPr="00532DBF">
        <w:rPr>
          <w:rFonts w:ascii="Tahoma" w:hAnsi="Tahoma" w:cs="Tahoma"/>
        </w:rPr>
        <w:t>reas</w:t>
      </w:r>
      <w:r w:rsidR="00AD519B" w:rsidRPr="00CD57CD">
        <w:sym w:font="Wingdings" w:char="F0E0"/>
      </w:r>
      <w:r>
        <w:rPr>
          <w:rFonts w:ascii="Tahoma" w:hAnsi="Tahoma" w:cs="Tahoma"/>
        </w:rPr>
        <w:t xml:space="preserve"> UA BI </w:t>
      </w:r>
      <w:r w:rsidR="00113077" w:rsidRPr="00532DBF">
        <w:rPr>
          <w:rFonts w:ascii="Tahoma" w:hAnsi="Tahoma" w:cs="Tahoma"/>
        </w:rPr>
        <w:t>Curriculum 3.0</w:t>
      </w:r>
      <w:r w:rsidR="00113077" w:rsidRPr="001703B8">
        <w:sym w:font="Wingdings" w:char="F0E0"/>
      </w:r>
      <w:r w:rsidR="00113077" w:rsidRPr="00532DBF">
        <w:rPr>
          <w:rFonts w:ascii="Tahoma" w:hAnsi="Tahoma" w:cs="Tahoma"/>
        </w:rPr>
        <w:t>Master Copy</w:t>
      </w:r>
      <w:r w:rsidR="00113077" w:rsidRPr="001703B8">
        <w:sym w:font="Wingdings" w:char="F0E0"/>
      </w:r>
      <w:r w:rsidR="00113077" w:rsidRPr="00532DBF">
        <w:rPr>
          <w:rFonts w:ascii="Tahoma" w:hAnsi="Tahoma" w:cs="Tahoma"/>
        </w:rPr>
        <w:t xml:space="preserve"> GBI Reporting Master</w:t>
      </w:r>
      <w:r w:rsidR="00DB7853" w:rsidRPr="00532DBF">
        <w:rPr>
          <w:rFonts w:ascii="Tahoma" w:hAnsi="Tahoma" w:cs="Tahoma"/>
        </w:rPr>
        <w:t xml:space="preserve"> </w:t>
      </w:r>
      <w:r w:rsidR="00113077" w:rsidRPr="00532DBF">
        <w:rPr>
          <w:rFonts w:ascii="Tahoma" w:hAnsi="Tahoma" w:cs="Tahoma"/>
        </w:rPr>
        <w:t>(Cube).</w:t>
      </w:r>
    </w:p>
    <w:p w14:paraId="65B9FAAD" w14:textId="54967EFB" w:rsidR="000D3BA6" w:rsidRPr="00380057" w:rsidRDefault="000D3BA6">
      <w:pPr>
        <w:pStyle w:val="ListParagraph"/>
        <w:spacing w:line="360" w:lineRule="auto"/>
        <w:ind w:left="360"/>
        <w:jc w:val="both"/>
        <w:rPr>
          <w:rFonts w:ascii="Tahoma" w:hAnsi="Tahoma" w:cs="Tahoma"/>
          <w:b/>
        </w:rPr>
        <w:pPrChange w:id="497" w:author="Nupur Ray" w:date="2016-09-01T19:24:00Z">
          <w:pPr>
            <w:pStyle w:val="ListParagraph"/>
            <w:numPr>
              <w:numId w:val="2"/>
            </w:numPr>
            <w:spacing w:line="360" w:lineRule="auto"/>
            <w:ind w:left="360" w:hanging="360"/>
            <w:jc w:val="both"/>
          </w:pPr>
        </w:pPrChange>
      </w:pPr>
      <w:ins w:id="498" w:author="Nupur Ray" w:date="2016-09-01T19:24:00Z">
        <w:r>
          <w:rPr>
            <w:noProof/>
            <w:lang w:val="en-IN" w:eastAsia="en-IN"/>
          </w:rPr>
          <w:drawing>
            <wp:inline distT="0" distB="0" distL="0" distR="0" wp14:anchorId="2C924EB5" wp14:editId="0B96EF4B">
              <wp:extent cx="6389370" cy="3592195"/>
              <wp:effectExtent l="76200" t="76200" r="125730" b="141605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2FABE4ED" w14:textId="77777777" w:rsidR="00380057" w:rsidRPr="00380057" w:rsidRDefault="00380057" w:rsidP="00380057">
      <w:pPr>
        <w:spacing w:line="360" w:lineRule="auto"/>
        <w:jc w:val="both"/>
        <w:rPr>
          <w:rFonts w:ascii="Tahoma" w:hAnsi="Tahoma" w:cs="Tahoma"/>
          <w:b/>
        </w:rPr>
      </w:pPr>
    </w:p>
    <w:p w14:paraId="1430FF12" w14:textId="77777777" w:rsidR="003970BE" w:rsidRPr="003970BE" w:rsidRDefault="003970BE" w:rsidP="003970B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ahoma" w:hAnsi="Tahoma" w:cs="Tahoma"/>
          <w:b/>
        </w:rPr>
      </w:pPr>
      <w:r w:rsidRPr="003970BE">
        <w:rPr>
          <w:rFonts w:ascii="Tahoma" w:hAnsi="Tahoma" w:cs="Tahoma"/>
        </w:rPr>
        <w:lastRenderedPageBreak/>
        <w:t>Define your query with the following elements:</w:t>
      </w:r>
    </w:p>
    <w:p w14:paraId="36B6183A" w14:textId="77777777" w:rsidR="003970BE" w:rsidRPr="003970BE" w:rsidRDefault="003970BE" w:rsidP="003970BE">
      <w:pPr>
        <w:pStyle w:val="ListParagraph"/>
        <w:numPr>
          <w:ilvl w:val="0"/>
          <w:numId w:val="12"/>
        </w:numPr>
        <w:jc w:val="both"/>
        <w:rPr>
          <w:rFonts w:ascii="Tahoma" w:hAnsi="Tahoma" w:cs="Tahoma"/>
        </w:rPr>
      </w:pPr>
      <w:r w:rsidRPr="003970BE">
        <w:rPr>
          <w:rFonts w:ascii="Tahoma" w:hAnsi="Tahoma" w:cs="Tahoma"/>
        </w:rPr>
        <w:t>Filter: Calendar Year = 2011. Country = United States</w:t>
      </w:r>
    </w:p>
    <w:p w14:paraId="02CC35E0" w14:textId="77777777" w:rsidR="003970BE" w:rsidRPr="003970BE" w:rsidRDefault="003970BE" w:rsidP="003970BE">
      <w:pPr>
        <w:pStyle w:val="ListParagraph"/>
        <w:numPr>
          <w:ilvl w:val="0"/>
          <w:numId w:val="12"/>
        </w:numPr>
        <w:jc w:val="both"/>
        <w:rPr>
          <w:rFonts w:ascii="Tahoma" w:hAnsi="Tahoma" w:cs="Tahoma"/>
        </w:rPr>
      </w:pPr>
      <w:r w:rsidRPr="003970BE">
        <w:rPr>
          <w:rFonts w:ascii="Tahoma" w:hAnsi="Tahoma" w:cs="Tahoma"/>
        </w:rPr>
        <w:t>Rows: Product Category and Material</w:t>
      </w:r>
    </w:p>
    <w:p w14:paraId="6F3B8CD1" w14:textId="77777777" w:rsidR="003970BE" w:rsidRPr="003970BE" w:rsidRDefault="001A0140" w:rsidP="003970BE">
      <w:pPr>
        <w:pStyle w:val="ListParagraph"/>
        <w:numPr>
          <w:ilvl w:val="0"/>
          <w:numId w:val="12"/>
        </w:numPr>
        <w:jc w:val="both"/>
        <w:rPr>
          <w:rFonts w:ascii="Tahoma" w:hAnsi="Tahoma" w:cs="Tahoma"/>
        </w:rPr>
      </w:pPr>
      <w:r>
        <w:rPr>
          <w:rFonts w:ascii="Tahoma" w:hAnsi="Tahoma" w:cs="Tahoma"/>
        </w:rPr>
        <w:t xml:space="preserve">Columns - </w:t>
      </w:r>
      <w:r w:rsidR="003970BE" w:rsidRPr="003970BE">
        <w:rPr>
          <w:rFonts w:ascii="Tahoma" w:hAnsi="Tahoma" w:cs="Tahoma"/>
        </w:rPr>
        <w:t>Key figures</w:t>
      </w:r>
      <w:r>
        <w:rPr>
          <w:rFonts w:ascii="Tahoma" w:hAnsi="Tahoma" w:cs="Tahoma"/>
        </w:rPr>
        <w:t>: Sales Quantity, Revenue, Discount and Cost of Good M</w:t>
      </w:r>
      <w:r w:rsidR="003970BE" w:rsidRPr="003970BE">
        <w:rPr>
          <w:rFonts w:ascii="Tahoma" w:hAnsi="Tahoma" w:cs="Tahoma"/>
        </w:rPr>
        <w:t xml:space="preserve">anufactured </w:t>
      </w:r>
    </w:p>
    <w:p w14:paraId="1013E334" w14:textId="11BB5395" w:rsidR="007F46EE" w:rsidRDefault="003970BE" w:rsidP="003970BE">
      <w:pPr>
        <w:jc w:val="both"/>
        <w:rPr>
          <w:rFonts w:ascii="Tahoma" w:hAnsi="Tahoma" w:cs="Tahoma"/>
        </w:rPr>
      </w:pPr>
      <w:r>
        <w:rPr>
          <w:noProof/>
          <w:lang w:val="en-IN" w:eastAsia="en-IN"/>
        </w:rPr>
        <w:drawing>
          <wp:inline distT="0" distB="0" distL="0" distR="0" wp14:anchorId="01E8DF1E" wp14:editId="5DC42B55">
            <wp:extent cx="6389370" cy="4644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25DF" w14:textId="77777777" w:rsidR="003970BE" w:rsidRPr="00113077" w:rsidRDefault="003970BE" w:rsidP="003970BE">
      <w:pPr>
        <w:jc w:val="both"/>
        <w:rPr>
          <w:rFonts w:ascii="Tahoma" w:hAnsi="Tahoma" w:cs="Tahoma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9BF46E1" wp14:editId="4A0EFEE7">
            <wp:extent cx="6389370" cy="461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C403" w14:textId="77777777" w:rsidR="00432B43" w:rsidRDefault="003970BE" w:rsidP="003970BE">
      <w:pPr>
        <w:jc w:val="both"/>
        <w:rPr>
          <w:rFonts w:ascii="Tahoma" w:hAnsi="Tahoma" w:cs="Tahoma"/>
        </w:rPr>
      </w:pPr>
      <w:commentRangeStart w:id="499"/>
      <w:r w:rsidRPr="003970BE">
        <w:rPr>
          <w:rFonts w:ascii="Tahoma" w:hAnsi="Tahoma" w:cs="Tahoma"/>
        </w:rPr>
        <w:t>Save the Query with Description as (Your first name SYYXXX) and the technical name as (QTRCCSYYXXX).</w:t>
      </w:r>
      <w:r>
        <w:rPr>
          <w:rFonts w:ascii="Tahoma" w:hAnsi="Tahoma" w:cs="Tahoma"/>
        </w:rPr>
        <w:t xml:space="preserve"> </w:t>
      </w:r>
      <w:r w:rsidRPr="003970BE">
        <w:rPr>
          <w:rFonts w:ascii="Tahoma" w:hAnsi="Tahoma" w:cs="Tahoma"/>
        </w:rPr>
        <w:t>Test your query.</w:t>
      </w:r>
      <w:commentRangeEnd w:id="499"/>
      <w:r w:rsidR="005F1C1E">
        <w:rPr>
          <w:rStyle w:val="CommentReference"/>
        </w:rPr>
        <w:commentReference w:id="499"/>
      </w:r>
    </w:p>
    <w:p w14:paraId="21E6856D" w14:textId="77777777" w:rsidR="003970BE" w:rsidRDefault="003970BE" w:rsidP="003970BE">
      <w:pPr>
        <w:jc w:val="both"/>
        <w:rPr>
          <w:rFonts w:ascii="Tahoma" w:hAnsi="Tahoma" w:cs="Tahoma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C55C39A" wp14:editId="413DC310">
            <wp:extent cx="6389370" cy="52489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7460" w14:textId="559B8F9C" w:rsidR="003970BE" w:rsidRDefault="003970BE" w:rsidP="003970BE">
      <w:pPr>
        <w:jc w:val="both"/>
        <w:rPr>
          <w:ins w:id="500" w:author="Nupur Ray" w:date="2016-09-01T20:09:00Z"/>
          <w:rFonts w:ascii="Tahoma" w:hAnsi="Tahoma" w:cs="Tahoma"/>
          <w:b/>
        </w:rPr>
      </w:pPr>
      <w:r w:rsidRPr="003970BE">
        <w:rPr>
          <w:rFonts w:ascii="Tahoma" w:hAnsi="Tahoma" w:cs="Tahoma"/>
          <w:b/>
        </w:rPr>
        <w:t>Paste a screenshot of your query.</w:t>
      </w:r>
    </w:p>
    <w:p w14:paraId="4BE138E6" w14:textId="507D1EB0" w:rsidR="007F46EE" w:rsidRDefault="007F46EE" w:rsidP="003970BE">
      <w:pPr>
        <w:jc w:val="both"/>
        <w:rPr>
          <w:rFonts w:ascii="Tahoma" w:hAnsi="Tahoma" w:cs="Tahoma"/>
          <w:b/>
        </w:rPr>
      </w:pPr>
      <w:ins w:id="501" w:author="Nupur Ray" w:date="2016-09-01T20:10:00Z">
        <w:r>
          <w:rPr>
            <w:noProof/>
            <w:lang w:val="en-IN" w:eastAsia="en-IN"/>
          </w:rPr>
          <w:lastRenderedPageBreak/>
          <w:drawing>
            <wp:inline distT="0" distB="0" distL="0" distR="0" wp14:anchorId="6B0F32F5" wp14:editId="4557C136">
              <wp:extent cx="6389370" cy="3592195"/>
              <wp:effectExtent l="76200" t="76200" r="125730" b="14160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51124F2E" w14:textId="77777777" w:rsidR="003970BE" w:rsidDel="001346A4" w:rsidRDefault="003970BE" w:rsidP="003970BE">
      <w:pPr>
        <w:jc w:val="both"/>
        <w:rPr>
          <w:del w:id="502" w:author="Nupur Ray" w:date="2016-09-01T20:10:00Z"/>
          <w:rFonts w:ascii="Tahoma" w:hAnsi="Tahoma" w:cs="Tahoma"/>
          <w:b/>
        </w:rPr>
      </w:pPr>
    </w:p>
    <w:p w14:paraId="46747C6A" w14:textId="77777777" w:rsidR="00465C38" w:rsidRDefault="00465C38" w:rsidP="00465C38">
      <w:pPr>
        <w:jc w:val="both"/>
        <w:rPr>
          <w:rFonts w:ascii="Tahoma" w:hAnsi="Tahoma" w:cs="Tahoma"/>
          <w:b/>
          <w:bCs/>
          <w:sz w:val="28"/>
        </w:rPr>
      </w:pPr>
    </w:p>
    <w:p w14:paraId="7DD5CD24" w14:textId="77777777" w:rsidR="00465C38" w:rsidRPr="00465C38" w:rsidRDefault="00465C38" w:rsidP="00465C38">
      <w:pPr>
        <w:jc w:val="both"/>
        <w:rPr>
          <w:rFonts w:ascii="Tahoma" w:hAnsi="Tahoma" w:cs="Tahoma"/>
          <w:b/>
          <w:bCs/>
          <w:sz w:val="28"/>
        </w:rPr>
      </w:pPr>
      <w:r w:rsidRPr="00465C38">
        <w:rPr>
          <w:rFonts w:ascii="Tahoma" w:hAnsi="Tahoma" w:cs="Tahoma"/>
          <w:b/>
          <w:bCs/>
          <w:sz w:val="28"/>
        </w:rPr>
        <w:t>Display as Hierarchy</w:t>
      </w:r>
    </w:p>
    <w:p w14:paraId="0E2BC7BB" w14:textId="77777777" w:rsidR="001A0140" w:rsidRDefault="00465C38" w:rsidP="0074161D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</w:rPr>
      </w:pPr>
      <w:r w:rsidRPr="00465C38">
        <w:rPr>
          <w:rFonts w:ascii="Tahoma" w:hAnsi="Tahoma" w:cs="Tahoma"/>
        </w:rPr>
        <w:t xml:space="preserve">Add </w:t>
      </w:r>
      <w:r w:rsidRPr="00465C38">
        <w:rPr>
          <w:rFonts w:ascii="Tahoma" w:hAnsi="Tahoma" w:cs="Tahoma"/>
          <w:i/>
          <w:iCs/>
        </w:rPr>
        <w:t xml:space="preserve">Customer </w:t>
      </w:r>
      <w:r w:rsidRPr="00465C38">
        <w:rPr>
          <w:rFonts w:ascii="Tahoma" w:hAnsi="Tahoma" w:cs="Tahoma"/>
        </w:rPr>
        <w:t xml:space="preserve">to the rows (c.f. steps above). Change your query, so that the rows are displayed hierarchically. Expand to level </w:t>
      </w:r>
      <w:r w:rsidRPr="00465C38">
        <w:rPr>
          <w:rFonts w:ascii="Tahoma" w:hAnsi="Tahoma" w:cs="Tahoma"/>
          <w:i/>
          <w:iCs/>
        </w:rPr>
        <w:t>Material</w:t>
      </w:r>
      <w:r w:rsidRPr="00465C38">
        <w:rPr>
          <w:rFonts w:ascii="Tahoma" w:hAnsi="Tahoma" w:cs="Tahoma"/>
        </w:rPr>
        <w:t>.</w:t>
      </w:r>
      <w:r>
        <w:rPr>
          <w:rFonts w:ascii="Tahoma" w:hAnsi="Tahoma" w:cs="Tahoma"/>
        </w:rPr>
        <w:t xml:space="preserve"> </w:t>
      </w:r>
      <w:r w:rsidR="001A0140">
        <w:rPr>
          <w:rFonts w:ascii="Tahoma" w:hAnsi="Tahoma" w:cs="Tahoma"/>
        </w:rPr>
        <w:t xml:space="preserve">To achieve this: </w:t>
      </w:r>
    </w:p>
    <w:p w14:paraId="409A08E8" w14:textId="77777777" w:rsidR="001A0140" w:rsidRDefault="001A0140" w:rsidP="009B6E19">
      <w:pPr>
        <w:pStyle w:val="ListParagraph"/>
        <w:numPr>
          <w:ilvl w:val="1"/>
          <w:numId w:val="2"/>
        </w:numPr>
        <w:jc w:val="both"/>
        <w:rPr>
          <w:rFonts w:ascii="Tahoma" w:hAnsi="Tahoma" w:cs="Tahoma"/>
        </w:rPr>
      </w:pPr>
      <w:r w:rsidRPr="001A0140">
        <w:rPr>
          <w:rFonts w:ascii="Tahoma" w:hAnsi="Tahoma" w:cs="Tahoma"/>
        </w:rPr>
        <w:t>C</w:t>
      </w:r>
      <w:r w:rsidR="00465C38" w:rsidRPr="001A0140">
        <w:rPr>
          <w:rFonts w:ascii="Tahoma" w:hAnsi="Tahoma" w:cs="Tahoma"/>
        </w:rPr>
        <w:t xml:space="preserve">lick on </w:t>
      </w:r>
      <w:r w:rsidR="00465C38" w:rsidRPr="001A0140">
        <w:rPr>
          <w:rFonts w:ascii="Tahoma" w:hAnsi="Tahoma" w:cs="Tahoma"/>
          <w:i/>
          <w:iCs/>
        </w:rPr>
        <w:t>Rows</w:t>
      </w:r>
    </w:p>
    <w:p w14:paraId="70547A0E" w14:textId="77777777" w:rsidR="001A0140" w:rsidRPr="001A0140" w:rsidRDefault="001A0140" w:rsidP="00AE7F4D">
      <w:pPr>
        <w:pStyle w:val="ListParagraph"/>
        <w:numPr>
          <w:ilvl w:val="1"/>
          <w:numId w:val="2"/>
        </w:numPr>
        <w:jc w:val="both"/>
        <w:rPr>
          <w:rFonts w:ascii="Tahoma" w:hAnsi="Tahoma" w:cs="Tahoma"/>
        </w:rPr>
      </w:pPr>
      <w:r>
        <w:rPr>
          <w:rFonts w:ascii="Tahoma" w:hAnsi="Tahoma" w:cs="Tahoma"/>
        </w:rPr>
        <w:t xml:space="preserve">Under Properties, check the </w:t>
      </w:r>
      <w:r w:rsidRPr="00F80C35">
        <w:rPr>
          <w:rFonts w:ascii="Tahoma" w:hAnsi="Tahoma" w:cs="Tahoma"/>
          <w:i/>
        </w:rPr>
        <w:t>Active</w:t>
      </w:r>
      <w:r>
        <w:rPr>
          <w:rFonts w:ascii="Tahoma" w:hAnsi="Tahoma" w:cs="Tahoma"/>
        </w:rPr>
        <w:t xml:space="preserve"> box for </w:t>
      </w:r>
      <w:r w:rsidR="00465C38" w:rsidRPr="001A0140">
        <w:rPr>
          <w:rFonts w:ascii="Tahoma" w:hAnsi="Tahoma" w:cs="Tahoma"/>
        </w:rPr>
        <w:t xml:space="preserve">Display as Hierarchy </w:t>
      </w:r>
    </w:p>
    <w:p w14:paraId="73DB59C1" w14:textId="77777777" w:rsidR="00AD519B" w:rsidRDefault="001A0140" w:rsidP="001A0140">
      <w:pPr>
        <w:pStyle w:val="ListParagraph"/>
        <w:numPr>
          <w:ilvl w:val="1"/>
          <w:numId w:val="2"/>
        </w:numPr>
        <w:jc w:val="both"/>
        <w:rPr>
          <w:rFonts w:ascii="Tahoma" w:hAnsi="Tahoma" w:cs="Tahoma"/>
        </w:rPr>
      </w:pPr>
      <w:r>
        <w:rPr>
          <w:rFonts w:ascii="Tahoma" w:hAnsi="Tahoma" w:cs="Tahoma"/>
        </w:rPr>
        <w:t>C</w:t>
      </w:r>
      <w:r w:rsidR="00465C38" w:rsidRPr="00465C38">
        <w:rPr>
          <w:rFonts w:ascii="Tahoma" w:hAnsi="Tahoma" w:cs="Tahoma"/>
        </w:rPr>
        <w:t>hoose the level to expand accordingly.</w:t>
      </w:r>
    </w:p>
    <w:p w14:paraId="410F25E4" w14:textId="77777777" w:rsidR="00465C38" w:rsidRDefault="00465C38" w:rsidP="00465C38">
      <w:pPr>
        <w:jc w:val="both"/>
        <w:rPr>
          <w:rFonts w:ascii="Tahoma" w:hAnsi="Tahoma" w:cs="Tahoma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97107AA" wp14:editId="003FF036">
            <wp:extent cx="6389370" cy="4629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181" w14:textId="456E8F3F" w:rsidR="00465C38" w:rsidRDefault="00465C38" w:rsidP="00465C38">
      <w:pPr>
        <w:jc w:val="both"/>
        <w:rPr>
          <w:ins w:id="503" w:author="Nupur Ray" w:date="2016-09-02T09:58:00Z"/>
          <w:rFonts w:ascii="Tahoma" w:hAnsi="Tahoma" w:cs="Tahoma"/>
          <w:b/>
        </w:rPr>
      </w:pPr>
      <w:r w:rsidRPr="00465C38">
        <w:rPr>
          <w:rFonts w:ascii="Tahoma" w:hAnsi="Tahoma" w:cs="Tahoma"/>
          <w:b/>
        </w:rPr>
        <w:t>Paste a screenshot of your modified query.</w:t>
      </w:r>
    </w:p>
    <w:p w14:paraId="3D7A3C61" w14:textId="3DC18650" w:rsidR="009605CF" w:rsidRPr="00465C38" w:rsidRDefault="009605CF" w:rsidP="00465C38">
      <w:pPr>
        <w:jc w:val="both"/>
        <w:rPr>
          <w:rFonts w:ascii="Tahoma" w:hAnsi="Tahoma" w:cs="Tahoma"/>
          <w:b/>
        </w:rPr>
      </w:pPr>
      <w:ins w:id="504" w:author="Nupur Ray" w:date="2016-09-02T09:58:00Z">
        <w:r>
          <w:rPr>
            <w:noProof/>
            <w:lang w:val="en-IN" w:eastAsia="en-IN"/>
          </w:rPr>
          <w:lastRenderedPageBreak/>
          <w:drawing>
            <wp:inline distT="0" distB="0" distL="0" distR="0" wp14:anchorId="444A74DE" wp14:editId="38A3F9CC">
              <wp:extent cx="6389370" cy="3592195"/>
              <wp:effectExtent l="76200" t="76200" r="125730" b="141605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55CE1E5C" w14:textId="00AA32A1" w:rsidR="009E1C38" w:rsidRDefault="000B2091" w:rsidP="009E1C38">
      <w:pPr>
        <w:jc w:val="both"/>
        <w:rPr>
          <w:ins w:id="505" w:author="Nupur Ray" w:date="2016-09-02T12:09:00Z"/>
          <w:rFonts w:ascii="Tahoma" w:hAnsi="Tahoma" w:cs="Tahoma"/>
        </w:rPr>
      </w:pPr>
      <w:ins w:id="506" w:author="Nupur Ray" w:date="2016-09-02T12:09:00Z">
        <w:r>
          <w:rPr>
            <w:noProof/>
            <w:lang w:val="en-IN" w:eastAsia="en-IN"/>
          </w:rPr>
          <w:drawing>
            <wp:inline distT="0" distB="0" distL="0" distR="0" wp14:anchorId="0DB8D23D" wp14:editId="5E584E34">
              <wp:extent cx="6389370" cy="3592195"/>
              <wp:effectExtent l="76200" t="76200" r="125730" b="141605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1C6505E9" w14:textId="334787A5" w:rsidR="000B2091" w:rsidRDefault="000B2091" w:rsidP="009E1C38">
      <w:pPr>
        <w:jc w:val="both"/>
        <w:rPr>
          <w:ins w:id="507" w:author="Nupur Ray" w:date="2016-09-02T12:09:00Z"/>
          <w:rFonts w:ascii="Tahoma" w:hAnsi="Tahoma" w:cs="Tahoma"/>
        </w:rPr>
      </w:pPr>
      <w:ins w:id="508" w:author="Nupur Ray" w:date="2016-09-02T12:09:00Z">
        <w:r>
          <w:rPr>
            <w:noProof/>
            <w:lang w:val="en-IN" w:eastAsia="en-IN"/>
          </w:rPr>
          <w:lastRenderedPageBreak/>
          <w:drawing>
            <wp:inline distT="0" distB="0" distL="0" distR="0" wp14:anchorId="5A2BA4B3" wp14:editId="574C077F">
              <wp:extent cx="6389370" cy="3592195"/>
              <wp:effectExtent l="76200" t="76200" r="125730" b="141605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538D90FE" w14:textId="77777777" w:rsidR="000B2091" w:rsidRDefault="000B2091" w:rsidP="009E1C38">
      <w:pPr>
        <w:jc w:val="both"/>
        <w:rPr>
          <w:rFonts w:ascii="Tahoma" w:hAnsi="Tahoma" w:cs="Tahoma"/>
        </w:rPr>
      </w:pPr>
    </w:p>
    <w:p w14:paraId="5F6F89DC" w14:textId="77777777" w:rsidR="009E1C38" w:rsidRDefault="009E1C38" w:rsidP="009E1C38">
      <w:pPr>
        <w:jc w:val="both"/>
        <w:rPr>
          <w:rFonts w:ascii="Tahoma" w:hAnsi="Tahoma" w:cs="Tahoma"/>
          <w:b/>
          <w:bCs/>
          <w:sz w:val="28"/>
        </w:rPr>
      </w:pPr>
      <w:r w:rsidRPr="009E1C38">
        <w:rPr>
          <w:rFonts w:ascii="Tahoma" w:hAnsi="Tahoma" w:cs="Tahoma"/>
          <w:b/>
          <w:bCs/>
          <w:sz w:val="28"/>
        </w:rPr>
        <w:t>Selections</w:t>
      </w:r>
    </w:p>
    <w:p w14:paraId="55089FFA" w14:textId="77777777" w:rsidR="009E1C38" w:rsidRPr="0074161D" w:rsidRDefault="00F80C35" w:rsidP="0074161D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/>
          <w:bCs/>
        </w:rPr>
        <w:t>S</w:t>
      </w:r>
      <w:r w:rsidR="009E1C38" w:rsidRPr="0074161D">
        <w:rPr>
          <w:rFonts w:ascii="Tahoma" w:hAnsi="Tahoma" w:cs="Tahoma"/>
          <w:b/>
          <w:bCs/>
        </w:rPr>
        <w:t xml:space="preserve">elections </w:t>
      </w:r>
      <w:r w:rsidR="009E1C38" w:rsidRPr="0074161D">
        <w:rPr>
          <w:rFonts w:ascii="Tahoma" w:hAnsi="Tahoma" w:cs="Tahoma"/>
          <w:bCs/>
        </w:rPr>
        <w:t>can bind filter conditions direct</w:t>
      </w:r>
      <w:r>
        <w:rPr>
          <w:rFonts w:ascii="Tahoma" w:hAnsi="Tahoma" w:cs="Tahoma"/>
          <w:bCs/>
        </w:rPr>
        <w:t xml:space="preserve">ly to a key figure in our query. For example, it can show not only revenue but </w:t>
      </w:r>
      <w:r w:rsidR="009E1C38" w:rsidRPr="0074161D">
        <w:rPr>
          <w:rFonts w:ascii="Tahoma" w:hAnsi="Tahoma" w:cs="Tahoma"/>
          <w:bCs/>
        </w:rPr>
        <w:t>planned revenue for previous month. This is often used for comp</w:t>
      </w:r>
      <w:r>
        <w:rPr>
          <w:rFonts w:ascii="Tahoma" w:hAnsi="Tahoma" w:cs="Tahoma"/>
          <w:bCs/>
        </w:rPr>
        <w:t>arisons between plan and actual</w:t>
      </w:r>
      <w:r w:rsidR="009E1C38" w:rsidRPr="0074161D">
        <w:rPr>
          <w:rFonts w:ascii="Tahoma" w:hAnsi="Tahoma" w:cs="Tahoma"/>
          <w:bCs/>
        </w:rPr>
        <w:t xml:space="preserve">. </w:t>
      </w:r>
    </w:p>
    <w:p w14:paraId="46EE189B" w14:textId="77777777" w:rsidR="009E1C38" w:rsidRPr="009E1C38" w:rsidRDefault="009E1C38" w:rsidP="009E1C38">
      <w:pPr>
        <w:jc w:val="both"/>
        <w:rPr>
          <w:rFonts w:ascii="Tahoma" w:hAnsi="Tahoma" w:cs="Tahoma"/>
          <w:bCs/>
        </w:rPr>
      </w:pPr>
      <w:r w:rsidRPr="009E1C38">
        <w:rPr>
          <w:rFonts w:ascii="Tahoma" w:hAnsi="Tahoma" w:cs="Tahoma"/>
          <w:bCs/>
        </w:rPr>
        <w:t xml:space="preserve">Change your query again: Remove the filter for </w:t>
      </w:r>
      <w:r w:rsidRPr="009E1C38">
        <w:rPr>
          <w:rFonts w:ascii="Tahoma" w:hAnsi="Tahoma" w:cs="Tahoma"/>
          <w:bCs/>
          <w:i/>
          <w:iCs/>
        </w:rPr>
        <w:t>Cale</w:t>
      </w:r>
      <w:r w:rsidR="00F80C35">
        <w:rPr>
          <w:rFonts w:ascii="Tahoma" w:hAnsi="Tahoma" w:cs="Tahoma"/>
          <w:bCs/>
          <w:i/>
          <w:iCs/>
        </w:rPr>
        <w:t xml:space="preserve">ndar Year </w:t>
      </w:r>
      <w:r w:rsidR="00F80C35" w:rsidRPr="00F80C35">
        <w:rPr>
          <w:rFonts w:ascii="Tahoma" w:hAnsi="Tahoma" w:cs="Tahoma"/>
          <w:bCs/>
        </w:rPr>
        <w:t>and</w:t>
      </w:r>
      <w:r w:rsidR="00F80C35">
        <w:rPr>
          <w:rFonts w:ascii="Tahoma" w:hAnsi="Tahoma" w:cs="Tahoma"/>
          <w:bCs/>
          <w:i/>
          <w:iCs/>
        </w:rPr>
        <w:t xml:space="preserve"> </w:t>
      </w:r>
      <w:r w:rsidR="00F80C35">
        <w:rPr>
          <w:rFonts w:ascii="Tahoma" w:hAnsi="Tahoma" w:cs="Tahoma"/>
          <w:bCs/>
        </w:rPr>
        <w:t>r</w:t>
      </w:r>
      <w:r w:rsidRPr="009E1C38">
        <w:rPr>
          <w:rFonts w:ascii="Tahoma" w:hAnsi="Tahoma" w:cs="Tahoma"/>
          <w:bCs/>
        </w:rPr>
        <w:t xml:space="preserve">emove all key figures except </w:t>
      </w:r>
      <w:r w:rsidRPr="009E1C38">
        <w:rPr>
          <w:rFonts w:ascii="Tahoma" w:hAnsi="Tahoma" w:cs="Tahoma"/>
          <w:bCs/>
          <w:i/>
          <w:iCs/>
        </w:rPr>
        <w:t>Sales Quantity</w:t>
      </w:r>
      <w:r w:rsidRPr="009E1C38">
        <w:rPr>
          <w:rFonts w:ascii="Tahoma" w:hAnsi="Tahoma" w:cs="Tahoma"/>
          <w:bCs/>
        </w:rPr>
        <w:t>. Use the technique of selections t</w:t>
      </w:r>
      <w:r w:rsidR="00376528">
        <w:rPr>
          <w:rFonts w:ascii="Tahoma" w:hAnsi="Tahoma" w:cs="Tahoma"/>
          <w:bCs/>
        </w:rPr>
        <w:t xml:space="preserve">o compare sales quantities of </w:t>
      </w:r>
      <w:r w:rsidRPr="009E1C38">
        <w:rPr>
          <w:rFonts w:ascii="Tahoma" w:hAnsi="Tahoma" w:cs="Tahoma"/>
          <w:bCs/>
        </w:rPr>
        <w:t>Q4.</w:t>
      </w:r>
      <w:r w:rsidR="00376528">
        <w:rPr>
          <w:rFonts w:ascii="Tahoma" w:hAnsi="Tahoma" w:cs="Tahoma"/>
          <w:bCs/>
        </w:rPr>
        <w:t xml:space="preserve">2011 with </w:t>
      </w:r>
      <w:r w:rsidRPr="009E1C38">
        <w:rPr>
          <w:rFonts w:ascii="Tahoma" w:hAnsi="Tahoma" w:cs="Tahoma"/>
          <w:bCs/>
        </w:rPr>
        <w:t>Q4.2010.</w:t>
      </w:r>
      <w:r w:rsidR="0074161D" w:rsidRPr="0074161D">
        <w:t xml:space="preserve"> </w:t>
      </w:r>
      <w:r w:rsidR="0074161D" w:rsidRPr="0074161D">
        <w:rPr>
          <w:rFonts w:ascii="Tahoma" w:hAnsi="Tahoma" w:cs="Tahoma"/>
          <w:bCs/>
        </w:rPr>
        <w:t xml:space="preserve">Double click on key figure </w:t>
      </w:r>
      <w:r w:rsidR="0074161D" w:rsidRPr="0074161D">
        <w:rPr>
          <w:rFonts w:ascii="Tahoma" w:hAnsi="Tahoma" w:cs="Tahoma"/>
          <w:bCs/>
          <w:i/>
          <w:iCs/>
        </w:rPr>
        <w:t>Sales Quantity</w:t>
      </w:r>
      <w:r w:rsidR="00F80C35">
        <w:rPr>
          <w:rFonts w:ascii="Tahoma" w:hAnsi="Tahoma" w:cs="Tahoma"/>
          <w:bCs/>
        </w:rPr>
        <w:t xml:space="preserve"> and </w:t>
      </w:r>
      <w:r w:rsidR="0074161D" w:rsidRPr="0074161D">
        <w:rPr>
          <w:rFonts w:ascii="Tahoma" w:hAnsi="Tahoma" w:cs="Tahoma"/>
          <w:bCs/>
        </w:rPr>
        <w:t>drag calendar months 10.2011 to 12.2011 from left to right (1)</w:t>
      </w:r>
      <w:r w:rsidR="00F80C35">
        <w:rPr>
          <w:rFonts w:ascii="Tahoma" w:hAnsi="Tahoma" w:cs="Tahoma"/>
          <w:bCs/>
        </w:rPr>
        <w:t xml:space="preserve"> </w:t>
      </w:r>
      <w:r w:rsidR="00F80C35" w:rsidRPr="0074161D">
        <w:rPr>
          <w:rFonts w:ascii="Tahoma" w:hAnsi="Tahoma" w:cs="Tahoma"/>
          <w:bCs/>
        </w:rPr>
        <w:t>on the following</w:t>
      </w:r>
      <w:r w:rsidR="00F80C35">
        <w:rPr>
          <w:rFonts w:ascii="Tahoma" w:hAnsi="Tahoma" w:cs="Tahoma"/>
          <w:bCs/>
        </w:rPr>
        <w:t xml:space="preserve"> screen. R</w:t>
      </w:r>
      <w:r w:rsidR="0074161D" w:rsidRPr="0074161D">
        <w:rPr>
          <w:rFonts w:ascii="Tahoma" w:hAnsi="Tahoma" w:cs="Tahoma"/>
          <w:bCs/>
        </w:rPr>
        <w:t xml:space="preserve">ename </w:t>
      </w:r>
      <w:r w:rsidR="00F80C35">
        <w:rPr>
          <w:rFonts w:ascii="Tahoma" w:hAnsi="Tahoma" w:cs="Tahoma"/>
          <w:bCs/>
        </w:rPr>
        <w:t xml:space="preserve">it </w:t>
      </w:r>
      <w:r w:rsidR="0074161D" w:rsidRPr="0074161D">
        <w:rPr>
          <w:rFonts w:ascii="Tahoma" w:hAnsi="Tahoma" w:cs="Tahoma"/>
          <w:bCs/>
        </w:rPr>
        <w:t xml:space="preserve">to </w:t>
      </w:r>
      <w:r w:rsidR="0074161D" w:rsidRPr="0074161D">
        <w:rPr>
          <w:rFonts w:ascii="Tahoma" w:hAnsi="Tahoma" w:cs="Tahoma"/>
          <w:bCs/>
          <w:i/>
          <w:iCs/>
        </w:rPr>
        <w:t>Sales Q4.2011</w:t>
      </w:r>
    </w:p>
    <w:p w14:paraId="3732C388" w14:textId="77777777" w:rsidR="009E1C38" w:rsidRDefault="00376528" w:rsidP="009E1C38">
      <w:pPr>
        <w:jc w:val="both"/>
        <w:rPr>
          <w:rFonts w:ascii="Tahoma" w:hAnsi="Tahoma" w:cs="Tahoma"/>
          <w:bCs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FEEE703" wp14:editId="7B213C0C">
            <wp:extent cx="6389370" cy="71958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0E5A" w14:textId="77777777" w:rsidR="00376528" w:rsidRPr="00376528" w:rsidRDefault="00A6674E" w:rsidP="00376528">
      <w:pPr>
        <w:jc w:val="both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Now similarly, a</w:t>
      </w:r>
      <w:r w:rsidR="00376528" w:rsidRPr="00376528">
        <w:rPr>
          <w:rFonts w:ascii="Tahoma" w:hAnsi="Tahoma" w:cs="Tahoma"/>
          <w:bCs/>
        </w:rPr>
        <w:t>dd key figure Sal</w:t>
      </w:r>
      <w:r>
        <w:rPr>
          <w:rFonts w:ascii="Tahoma" w:hAnsi="Tahoma" w:cs="Tahoma"/>
          <w:bCs/>
        </w:rPr>
        <w:t>es Quantity to your query again. Double click on it</w:t>
      </w:r>
      <w:r w:rsidR="00376528" w:rsidRPr="00376528">
        <w:rPr>
          <w:rFonts w:ascii="Tahoma" w:hAnsi="Tahoma" w:cs="Tahoma"/>
          <w:bCs/>
        </w:rPr>
        <w:t xml:space="preserve"> and repeat the previous step for months 10.2010 to 12.2010.</w:t>
      </w:r>
    </w:p>
    <w:p w14:paraId="32275349" w14:textId="77777777" w:rsidR="00376528" w:rsidRDefault="00376528" w:rsidP="009E1C38">
      <w:pPr>
        <w:jc w:val="both"/>
        <w:rPr>
          <w:rFonts w:ascii="Tahoma" w:hAnsi="Tahoma" w:cs="Tahoma"/>
          <w:bCs/>
        </w:rPr>
      </w:pPr>
    </w:p>
    <w:p w14:paraId="29B2E107" w14:textId="77777777" w:rsidR="00376528" w:rsidRDefault="00376528" w:rsidP="009E1C38">
      <w:pPr>
        <w:jc w:val="both"/>
        <w:rPr>
          <w:rFonts w:ascii="Tahoma" w:hAnsi="Tahoma" w:cs="Tahoma"/>
          <w:b/>
          <w:bCs/>
        </w:rPr>
      </w:pPr>
      <w:r w:rsidRPr="00376528">
        <w:rPr>
          <w:rFonts w:ascii="Tahoma" w:hAnsi="Tahoma" w:cs="Tahoma"/>
          <w:b/>
          <w:bCs/>
        </w:rPr>
        <w:lastRenderedPageBreak/>
        <w:t>Pas</w:t>
      </w:r>
      <w:bookmarkStart w:id="509" w:name="_GoBack"/>
      <w:bookmarkEnd w:id="509"/>
      <w:r w:rsidRPr="00376528">
        <w:rPr>
          <w:rFonts w:ascii="Tahoma" w:hAnsi="Tahoma" w:cs="Tahoma"/>
          <w:b/>
          <w:bCs/>
        </w:rPr>
        <w:t>te a screenshot of your query after selecting sales quantities of Q4.2011 with Q4.2010</w:t>
      </w:r>
      <w:r>
        <w:rPr>
          <w:rFonts w:ascii="Tahoma" w:hAnsi="Tahoma" w:cs="Tahoma"/>
          <w:b/>
          <w:bCs/>
        </w:rPr>
        <w:t>.</w:t>
      </w:r>
    </w:p>
    <w:p w14:paraId="4E6F8449" w14:textId="48DB32C4" w:rsidR="00376528" w:rsidRDefault="00376528" w:rsidP="009E1C38">
      <w:pPr>
        <w:jc w:val="both"/>
        <w:rPr>
          <w:ins w:id="510" w:author="Nupur Ray" w:date="2016-09-02T13:08:00Z"/>
          <w:rFonts w:ascii="Tahoma" w:hAnsi="Tahoma" w:cs="Tahoma"/>
          <w:b/>
          <w:bCs/>
        </w:rPr>
      </w:pPr>
      <w:del w:id="511" w:author="Nupur Ray" w:date="2016-09-02T22:12:00Z">
        <w:r w:rsidRPr="00376528" w:rsidDel="004E5B5B">
          <w:rPr>
            <w:rFonts w:ascii="Tahoma" w:hAnsi="Tahoma" w:cs="Tahoma"/>
            <w:b/>
            <w:bCs/>
          </w:rPr>
          <w:delText xml:space="preserve"> </w:delText>
        </w:r>
      </w:del>
      <w:ins w:id="512" w:author="Nupur Ray" w:date="2016-09-02T13:08:00Z">
        <w:r w:rsidR="00163348">
          <w:rPr>
            <w:noProof/>
            <w:lang w:val="en-IN" w:eastAsia="en-IN"/>
          </w:rPr>
          <w:drawing>
            <wp:inline distT="0" distB="0" distL="0" distR="0" wp14:anchorId="577B8703" wp14:editId="588E8F7B">
              <wp:extent cx="6389370" cy="3592195"/>
              <wp:effectExtent l="76200" t="76200" r="125730" b="141605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1C376C43" w14:textId="1E833A1A" w:rsidR="00163348" w:rsidRPr="00376528" w:rsidRDefault="00163348" w:rsidP="009E1C38">
      <w:pPr>
        <w:jc w:val="both"/>
        <w:rPr>
          <w:rFonts w:ascii="Tahoma" w:hAnsi="Tahoma" w:cs="Tahoma"/>
          <w:b/>
          <w:bCs/>
        </w:rPr>
      </w:pPr>
      <w:ins w:id="513" w:author="Nupur Ray" w:date="2016-09-02T13:08:00Z">
        <w:r>
          <w:rPr>
            <w:noProof/>
            <w:lang w:val="en-IN" w:eastAsia="en-IN"/>
          </w:rPr>
          <w:drawing>
            <wp:inline distT="0" distB="0" distL="0" distR="0" wp14:anchorId="2B58BD0E" wp14:editId="757F3D3E">
              <wp:extent cx="6389370" cy="3592195"/>
              <wp:effectExtent l="76200" t="76200" r="125730" b="141605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2732CDF2" w14:textId="77777777" w:rsidR="00376528" w:rsidRPr="00376528" w:rsidRDefault="00376528" w:rsidP="00376528">
      <w:pPr>
        <w:jc w:val="both"/>
        <w:rPr>
          <w:rFonts w:ascii="Tahoma" w:hAnsi="Tahoma" w:cs="Tahoma"/>
          <w:b/>
        </w:rPr>
      </w:pPr>
      <w:r w:rsidRPr="00376528">
        <w:rPr>
          <w:rFonts w:ascii="Tahoma" w:hAnsi="Tahoma" w:cs="Tahoma"/>
          <w:b/>
        </w:rPr>
        <w:lastRenderedPageBreak/>
        <w:t>Would this comparison of sales data be possible with common drill down techniques? Please justify your answer.</w:t>
      </w:r>
    </w:p>
    <w:p w14:paraId="63138631" w14:textId="0F93E931" w:rsidR="00376528" w:rsidRDefault="00376528" w:rsidP="00376528">
      <w:pPr>
        <w:jc w:val="both"/>
        <w:rPr>
          <w:rFonts w:ascii="Tahoma" w:hAnsi="Tahoma" w:cs="Tahoma"/>
        </w:rPr>
      </w:pPr>
      <w:r w:rsidRPr="003821D7">
        <w:rPr>
          <w:rFonts w:ascii="Tahoma" w:hAnsi="Tahoma" w:cs="Tahoma"/>
          <w:b/>
          <w:bCs/>
          <w:rPrChange w:id="514" w:author="Nupur Ray" w:date="2016-09-02T22:00:00Z">
            <w:rPr>
              <w:rFonts w:ascii="Tahoma" w:hAnsi="Tahoma" w:cs="Tahoma"/>
              <w:b/>
              <w:bCs/>
            </w:rPr>
          </w:rPrChange>
        </w:rPr>
        <w:t>Answer</w:t>
      </w:r>
      <w:r w:rsidRPr="003821D7">
        <w:rPr>
          <w:rFonts w:ascii="Tahoma" w:hAnsi="Tahoma" w:cs="Tahoma"/>
          <w:rPrChange w:id="515" w:author="Nupur Ray" w:date="2016-09-02T22:00:00Z">
            <w:rPr>
              <w:rFonts w:ascii="Tahoma" w:hAnsi="Tahoma" w:cs="Tahoma"/>
            </w:rPr>
          </w:rPrChange>
        </w:rPr>
        <w:t>:</w:t>
      </w:r>
      <w:r w:rsidRPr="00376528">
        <w:rPr>
          <w:rFonts w:ascii="Tahoma" w:hAnsi="Tahoma" w:cs="Tahoma"/>
        </w:rPr>
        <w:t xml:space="preserve"> </w:t>
      </w:r>
      <w:ins w:id="516" w:author="Nupur Ray" w:date="2016-09-02T21:52:00Z">
        <w:r w:rsidR="003232B5">
          <w:rPr>
            <w:rFonts w:ascii="Tahoma" w:hAnsi="Tahoma" w:cs="Tahoma"/>
          </w:rPr>
          <w:t>No. T</w:t>
        </w:r>
      </w:ins>
      <w:ins w:id="517" w:author="Nupur Ray" w:date="2016-09-02T21:56:00Z">
        <w:r w:rsidR="003232B5">
          <w:rPr>
            <w:rFonts w:ascii="Tahoma" w:hAnsi="Tahoma" w:cs="Tahoma"/>
          </w:rPr>
          <w:t xml:space="preserve">he </w:t>
        </w:r>
      </w:ins>
      <w:ins w:id="518" w:author="Nupur Ray" w:date="2016-09-02T21:52:00Z">
        <w:r w:rsidR="003232B5">
          <w:rPr>
            <w:rFonts w:ascii="Tahoma" w:hAnsi="Tahoma" w:cs="Tahoma"/>
          </w:rPr>
          <w:t xml:space="preserve">common drill down technique cannot </w:t>
        </w:r>
      </w:ins>
      <w:ins w:id="519" w:author="Nupur Ray" w:date="2016-09-02T21:57:00Z">
        <w:r w:rsidR="003232B5">
          <w:rPr>
            <w:rFonts w:ascii="Tahoma" w:hAnsi="Tahoma" w:cs="Tahoma"/>
          </w:rPr>
          <w:t xml:space="preserve">be used to </w:t>
        </w:r>
      </w:ins>
      <w:ins w:id="520" w:author="Nupur Ray" w:date="2016-09-02T21:52:00Z">
        <w:r w:rsidR="003232B5">
          <w:rPr>
            <w:rFonts w:ascii="Tahoma" w:hAnsi="Tahoma" w:cs="Tahoma"/>
          </w:rPr>
          <w:t xml:space="preserve">compare data between different years. </w:t>
        </w:r>
      </w:ins>
      <w:ins w:id="521" w:author="Nupur Ray" w:date="2016-09-02T21:54:00Z">
        <w:r w:rsidR="003232B5">
          <w:rPr>
            <w:rFonts w:ascii="Tahoma" w:hAnsi="Tahoma" w:cs="Tahoma"/>
          </w:rPr>
          <w:t>With the</w:t>
        </w:r>
      </w:ins>
      <w:ins w:id="522" w:author="Nupur Ray" w:date="2016-09-02T21:52:00Z">
        <w:r w:rsidR="003232B5">
          <w:rPr>
            <w:rFonts w:ascii="Tahoma" w:hAnsi="Tahoma" w:cs="Tahoma"/>
          </w:rPr>
          <w:t xml:space="preserve"> </w:t>
        </w:r>
      </w:ins>
      <w:ins w:id="523" w:author="Nupur Ray" w:date="2016-09-02T21:54:00Z">
        <w:r w:rsidR="003232B5">
          <w:rPr>
            <w:rFonts w:ascii="Tahoma" w:hAnsi="Tahoma" w:cs="Tahoma"/>
          </w:rPr>
          <w:t>common drill down technique</w:t>
        </w:r>
      </w:ins>
      <w:ins w:id="524" w:author="Nupur Ray" w:date="2016-09-02T21:57:00Z">
        <w:r w:rsidR="003232B5">
          <w:rPr>
            <w:rFonts w:ascii="Tahoma" w:hAnsi="Tahoma" w:cs="Tahoma"/>
          </w:rPr>
          <w:t>,</w:t>
        </w:r>
      </w:ins>
      <w:ins w:id="525" w:author="Nupur Ray" w:date="2016-09-02T21:54:00Z">
        <w:r w:rsidR="003232B5">
          <w:rPr>
            <w:rFonts w:ascii="Tahoma" w:hAnsi="Tahoma" w:cs="Tahoma"/>
          </w:rPr>
          <w:t xml:space="preserve"> we can drill down </w:t>
        </w:r>
      </w:ins>
      <w:ins w:id="526" w:author="Nupur Ray" w:date="2016-09-02T21:58:00Z">
        <w:r w:rsidR="003232B5">
          <w:rPr>
            <w:rFonts w:ascii="Tahoma" w:hAnsi="Tahoma" w:cs="Tahoma"/>
          </w:rPr>
          <w:t xml:space="preserve">only </w:t>
        </w:r>
      </w:ins>
      <w:ins w:id="527" w:author="Nupur Ray" w:date="2016-09-02T21:54:00Z">
        <w:r w:rsidR="003232B5">
          <w:rPr>
            <w:rFonts w:ascii="Tahoma" w:hAnsi="Tahoma" w:cs="Tahoma"/>
          </w:rPr>
          <w:t>to a particular year.</w:t>
        </w:r>
      </w:ins>
      <w:ins w:id="528" w:author="Nupur Ray" w:date="2016-09-02T21:58:00Z">
        <w:r w:rsidR="008E3C4E">
          <w:rPr>
            <w:rFonts w:ascii="Tahoma" w:hAnsi="Tahoma" w:cs="Tahoma"/>
          </w:rPr>
          <w:t xml:space="preserve"> This technique will only help to drill down to a particular year separately but </w:t>
        </w:r>
      </w:ins>
      <w:ins w:id="529" w:author="Nupur Ray" w:date="2016-09-02T21:59:00Z">
        <w:r w:rsidR="008E3C4E">
          <w:rPr>
            <w:rFonts w:ascii="Tahoma" w:hAnsi="Tahoma" w:cs="Tahoma"/>
          </w:rPr>
          <w:t xml:space="preserve">it cannot </w:t>
        </w:r>
      </w:ins>
      <w:ins w:id="530" w:author="Nupur Ray" w:date="2016-09-02T21:58:00Z">
        <w:r w:rsidR="008E3C4E">
          <w:rPr>
            <w:rFonts w:ascii="Tahoma" w:hAnsi="Tahoma" w:cs="Tahoma"/>
          </w:rPr>
          <w:t>be used to compare the data</w:t>
        </w:r>
      </w:ins>
      <w:ins w:id="531" w:author="Nupur Ray" w:date="2016-09-02T22:12:00Z">
        <w:r w:rsidR="00D722E4">
          <w:rPr>
            <w:rFonts w:ascii="Tahoma" w:hAnsi="Tahoma" w:cs="Tahoma"/>
          </w:rPr>
          <w:t xml:space="preserve"> between different years</w:t>
        </w:r>
      </w:ins>
      <w:ins w:id="532" w:author="Nupur Ray" w:date="2016-09-02T21:58:00Z">
        <w:r w:rsidR="008E3C4E">
          <w:rPr>
            <w:rFonts w:ascii="Tahoma" w:hAnsi="Tahoma" w:cs="Tahoma"/>
          </w:rPr>
          <w:t>.</w:t>
        </w:r>
      </w:ins>
      <w:ins w:id="533" w:author="Nupur Ray" w:date="2016-09-02T21:54:00Z">
        <w:r w:rsidR="003232B5">
          <w:rPr>
            <w:rFonts w:ascii="Tahoma" w:hAnsi="Tahoma" w:cs="Tahoma"/>
          </w:rPr>
          <w:t xml:space="preserve"> </w:t>
        </w:r>
      </w:ins>
    </w:p>
    <w:p w14:paraId="7F0FF85D" w14:textId="77777777" w:rsidR="00376528" w:rsidRPr="00376528" w:rsidRDefault="00376528" w:rsidP="00376528">
      <w:pPr>
        <w:jc w:val="both"/>
        <w:rPr>
          <w:rFonts w:ascii="Tahoma" w:hAnsi="Tahoma" w:cs="Tahoma"/>
          <w:b/>
          <w:sz w:val="28"/>
        </w:rPr>
      </w:pPr>
      <w:r w:rsidRPr="00376528">
        <w:rPr>
          <w:rFonts w:ascii="Tahoma" w:hAnsi="Tahoma" w:cs="Tahoma"/>
          <w:b/>
          <w:sz w:val="28"/>
        </w:rPr>
        <w:t>Exceptions</w:t>
      </w:r>
    </w:p>
    <w:p w14:paraId="22B7FD93" w14:textId="77777777" w:rsidR="00376528" w:rsidRPr="00376528" w:rsidRDefault="00376528" w:rsidP="00376528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  <w:iCs/>
        </w:rPr>
      </w:pPr>
      <w:r w:rsidRPr="00376528">
        <w:rPr>
          <w:rFonts w:ascii="Tahoma" w:hAnsi="Tahoma" w:cs="Tahoma"/>
          <w:iCs/>
        </w:rPr>
        <w:t>Exceptions are important for visualization of st</w:t>
      </w:r>
      <w:r w:rsidR="00D25316">
        <w:rPr>
          <w:rFonts w:ascii="Tahoma" w:hAnsi="Tahoma" w:cs="Tahoma"/>
          <w:iCs/>
        </w:rPr>
        <w:t>atus and trends in data. They are</w:t>
      </w:r>
      <w:r w:rsidRPr="00376528">
        <w:rPr>
          <w:rFonts w:ascii="Tahoma" w:hAnsi="Tahoma" w:cs="Tahoma"/>
          <w:iCs/>
        </w:rPr>
        <w:t xml:space="preserve"> comparable to conditional formatting in MS Excel. Furthermore, t</w:t>
      </w:r>
      <w:r w:rsidR="00D25316">
        <w:rPr>
          <w:rFonts w:ascii="Tahoma" w:hAnsi="Tahoma" w:cs="Tahoma"/>
          <w:iCs/>
        </w:rPr>
        <w:t>hey can be used as a rule base</w:t>
      </w:r>
      <w:r w:rsidRPr="00376528">
        <w:rPr>
          <w:rFonts w:ascii="Tahoma" w:hAnsi="Tahoma" w:cs="Tahoma"/>
          <w:iCs/>
        </w:rPr>
        <w:t xml:space="preserve"> automated trigger for alerting end users.</w:t>
      </w:r>
    </w:p>
    <w:p w14:paraId="0787B890" w14:textId="77777777" w:rsidR="00376528" w:rsidRDefault="00376528" w:rsidP="00376528">
      <w:pPr>
        <w:pStyle w:val="ListParagraph"/>
        <w:ind w:left="360"/>
        <w:jc w:val="both"/>
        <w:rPr>
          <w:rFonts w:ascii="Tahoma" w:hAnsi="Tahoma" w:cs="Tahoma"/>
          <w:iCs/>
        </w:rPr>
      </w:pPr>
    </w:p>
    <w:p w14:paraId="7CC01CB6" w14:textId="77777777" w:rsidR="00897D74" w:rsidRPr="004F745C" w:rsidRDefault="00376528" w:rsidP="004F745C">
      <w:pPr>
        <w:pStyle w:val="ListParagraph"/>
        <w:ind w:left="360"/>
        <w:jc w:val="both"/>
        <w:rPr>
          <w:rFonts w:ascii="Tahoma" w:hAnsi="Tahoma" w:cs="Tahoma"/>
          <w:iCs/>
        </w:rPr>
      </w:pPr>
      <w:r w:rsidRPr="00376528">
        <w:rPr>
          <w:rFonts w:ascii="Tahoma" w:hAnsi="Tahoma" w:cs="Tahoma"/>
          <w:iCs/>
        </w:rPr>
        <w:t>Change your query again: Add a formula</w:t>
      </w:r>
      <w:r w:rsidR="00D25316">
        <w:rPr>
          <w:rFonts w:ascii="Tahoma" w:hAnsi="Tahoma" w:cs="Tahoma"/>
          <w:iCs/>
        </w:rPr>
        <w:t xml:space="preserve"> for</w:t>
      </w:r>
      <w:r w:rsidRPr="00376528">
        <w:rPr>
          <w:rFonts w:ascii="Tahoma" w:hAnsi="Tahoma" w:cs="Tahoma"/>
          <w:iCs/>
        </w:rPr>
        <w:t xml:space="preserve"> calculating the relative change in sales quantity between the two quarters Q4.2011 and Q4.2010. </w:t>
      </w:r>
      <w:r w:rsidR="00D25316">
        <w:rPr>
          <w:rFonts w:ascii="Tahoma" w:hAnsi="Tahoma" w:cs="Tahoma"/>
          <w:iCs/>
        </w:rPr>
        <w:t>Right c</w:t>
      </w:r>
      <w:r w:rsidRPr="00376528">
        <w:rPr>
          <w:rFonts w:ascii="Tahoma" w:hAnsi="Tahoma" w:cs="Tahoma"/>
          <w:iCs/>
        </w:rPr>
        <w:t>lick</w:t>
      </w:r>
      <w:r w:rsidR="00D25316">
        <w:rPr>
          <w:rFonts w:ascii="Tahoma" w:hAnsi="Tahoma" w:cs="Tahoma"/>
          <w:iCs/>
        </w:rPr>
        <w:t xml:space="preserve"> </w:t>
      </w:r>
      <w:r w:rsidRPr="00376528">
        <w:rPr>
          <w:rFonts w:ascii="Tahoma" w:hAnsi="Tahoma" w:cs="Tahoma"/>
          <w:iCs/>
        </w:rPr>
        <w:t xml:space="preserve">on </w:t>
      </w:r>
      <w:r w:rsidR="00D25316">
        <w:rPr>
          <w:rFonts w:ascii="Tahoma" w:hAnsi="Tahoma" w:cs="Tahoma"/>
          <w:iCs/>
        </w:rPr>
        <w:t>key figures, choose New Formula and</w:t>
      </w:r>
      <w:r w:rsidRPr="00376528">
        <w:rPr>
          <w:rFonts w:ascii="Tahoma" w:hAnsi="Tahoma" w:cs="Tahoma"/>
          <w:iCs/>
        </w:rPr>
        <w:t xml:space="preserve"> then define the following formula for the relative dev</w:t>
      </w:r>
      <w:r w:rsidR="004F745C">
        <w:rPr>
          <w:rFonts w:ascii="Tahoma" w:hAnsi="Tahoma" w:cs="Tahoma"/>
          <w:iCs/>
        </w:rPr>
        <w:t>iation.</w:t>
      </w:r>
    </w:p>
    <w:p w14:paraId="711A7F5B" w14:textId="77777777" w:rsidR="004F745C" w:rsidRDefault="004F745C" w:rsidP="00700DDF">
      <w:pPr>
        <w:pStyle w:val="ListParagraph"/>
        <w:ind w:left="360"/>
        <w:jc w:val="both"/>
        <w:rPr>
          <w:rFonts w:ascii="Tahoma" w:hAnsi="Tahoma" w:cs="Tahoma"/>
          <w:iCs/>
        </w:rPr>
      </w:pPr>
    </w:p>
    <w:p w14:paraId="2094AF09" w14:textId="77777777" w:rsidR="003D1B5D" w:rsidRDefault="004F745C" w:rsidP="004F745C">
      <w:pPr>
        <w:jc w:val="both"/>
        <w:rPr>
          <w:rFonts w:ascii="Tahoma" w:hAnsi="Tahoma" w:cs="Tahoma"/>
          <w:b/>
          <w:iCs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5099E68" wp14:editId="1D0ED3F9">
            <wp:extent cx="6389370" cy="7252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2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B22F" w14:textId="49C8618A" w:rsidR="004F745C" w:rsidRDefault="004F745C" w:rsidP="004F745C">
      <w:pPr>
        <w:jc w:val="both"/>
        <w:rPr>
          <w:ins w:id="534" w:author="Nupur Ray" w:date="2016-09-02T13:14:00Z"/>
          <w:rFonts w:ascii="Tahoma" w:hAnsi="Tahoma" w:cs="Tahoma"/>
          <w:b/>
          <w:iCs/>
        </w:rPr>
      </w:pPr>
    </w:p>
    <w:p w14:paraId="2752D41C" w14:textId="1590771E" w:rsidR="00163348" w:rsidRDefault="00163348" w:rsidP="004F745C">
      <w:pPr>
        <w:jc w:val="both"/>
        <w:rPr>
          <w:ins w:id="535" w:author="Nupur Ray" w:date="2016-09-02T13:14:00Z"/>
          <w:rFonts w:ascii="Tahoma" w:hAnsi="Tahoma" w:cs="Tahoma"/>
          <w:b/>
          <w:iCs/>
        </w:rPr>
      </w:pPr>
      <w:ins w:id="536" w:author="Nupur Ray" w:date="2016-09-02T13:14:00Z">
        <w:r>
          <w:rPr>
            <w:rFonts w:ascii="Tahoma" w:hAnsi="Tahoma" w:cs="Tahoma"/>
            <w:b/>
            <w:iCs/>
          </w:rPr>
          <w:t>Screenshots:</w:t>
        </w:r>
      </w:ins>
    </w:p>
    <w:p w14:paraId="62366907" w14:textId="2D8BEEA6" w:rsidR="00163348" w:rsidRDefault="00163348" w:rsidP="004F745C">
      <w:pPr>
        <w:jc w:val="both"/>
        <w:rPr>
          <w:ins w:id="537" w:author="Nupur Ray" w:date="2016-09-02T13:15:00Z"/>
          <w:rFonts w:ascii="Tahoma" w:hAnsi="Tahoma" w:cs="Tahoma"/>
          <w:b/>
          <w:iCs/>
        </w:rPr>
      </w:pPr>
      <w:ins w:id="538" w:author="Nupur Ray" w:date="2016-09-02T13:14:00Z">
        <w:r>
          <w:rPr>
            <w:noProof/>
            <w:lang w:val="en-IN" w:eastAsia="en-IN"/>
          </w:rPr>
          <w:lastRenderedPageBreak/>
          <w:drawing>
            <wp:inline distT="0" distB="0" distL="0" distR="0" wp14:anchorId="6BD3D5D4" wp14:editId="7DB78954">
              <wp:extent cx="6389370" cy="3592195"/>
              <wp:effectExtent l="76200" t="76200" r="125730" b="141605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6C4F188A" w14:textId="699B5F12" w:rsidR="00163348" w:rsidRDefault="00163348" w:rsidP="004F745C">
      <w:pPr>
        <w:jc w:val="both"/>
        <w:rPr>
          <w:ins w:id="539" w:author="Nupur Ray" w:date="2016-09-02T13:17:00Z"/>
          <w:rFonts w:ascii="Tahoma" w:hAnsi="Tahoma" w:cs="Tahoma"/>
          <w:b/>
          <w:iCs/>
        </w:rPr>
      </w:pPr>
      <w:ins w:id="540" w:author="Nupur Ray" w:date="2016-09-02T13:15:00Z">
        <w:r>
          <w:rPr>
            <w:noProof/>
            <w:lang w:val="en-IN" w:eastAsia="en-IN"/>
          </w:rPr>
          <w:drawing>
            <wp:inline distT="0" distB="0" distL="0" distR="0" wp14:anchorId="14B2F21F" wp14:editId="3DA7FC0C">
              <wp:extent cx="6389370" cy="3592195"/>
              <wp:effectExtent l="76200" t="76200" r="125730" b="141605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089B3585" w14:textId="1B166D8F" w:rsidR="00163348" w:rsidRDefault="00163348" w:rsidP="004F745C">
      <w:pPr>
        <w:jc w:val="both"/>
        <w:rPr>
          <w:ins w:id="541" w:author="Nupur Ray" w:date="2016-09-02T13:17:00Z"/>
          <w:rFonts w:ascii="Tahoma" w:hAnsi="Tahoma" w:cs="Tahoma"/>
          <w:b/>
          <w:iCs/>
        </w:rPr>
      </w:pPr>
      <w:ins w:id="542" w:author="Nupur Ray" w:date="2016-09-02T13:17:00Z">
        <w:r>
          <w:rPr>
            <w:noProof/>
            <w:lang w:val="en-IN" w:eastAsia="en-IN"/>
          </w:rPr>
          <w:lastRenderedPageBreak/>
          <w:drawing>
            <wp:inline distT="0" distB="0" distL="0" distR="0" wp14:anchorId="734C60F9" wp14:editId="3AA38179">
              <wp:extent cx="6389370" cy="3592195"/>
              <wp:effectExtent l="76200" t="76200" r="125730" b="141605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4675C6F0" w14:textId="1DF8D9D1" w:rsidR="00163348" w:rsidRDefault="00163348" w:rsidP="004F745C">
      <w:pPr>
        <w:jc w:val="both"/>
        <w:rPr>
          <w:ins w:id="543" w:author="Nupur Ray" w:date="2016-09-02T13:17:00Z"/>
          <w:rFonts w:ascii="Tahoma" w:hAnsi="Tahoma" w:cs="Tahoma"/>
          <w:b/>
          <w:iCs/>
        </w:rPr>
      </w:pPr>
      <w:ins w:id="544" w:author="Nupur Ray" w:date="2016-09-02T13:17:00Z">
        <w:r>
          <w:rPr>
            <w:noProof/>
            <w:lang w:val="en-IN" w:eastAsia="en-IN"/>
          </w:rPr>
          <w:drawing>
            <wp:inline distT="0" distB="0" distL="0" distR="0" wp14:anchorId="6EC8E916" wp14:editId="015EDF09">
              <wp:extent cx="6389370" cy="3592195"/>
              <wp:effectExtent l="76200" t="76200" r="125730" b="141605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07E10CF1" w14:textId="77777777" w:rsidR="00163348" w:rsidRDefault="00163348" w:rsidP="004F745C">
      <w:pPr>
        <w:jc w:val="both"/>
        <w:rPr>
          <w:rFonts w:ascii="Tahoma" w:hAnsi="Tahoma" w:cs="Tahoma"/>
          <w:b/>
          <w:iCs/>
        </w:rPr>
      </w:pPr>
    </w:p>
    <w:p w14:paraId="72BF543E" w14:textId="77777777" w:rsidR="004F745C" w:rsidRPr="004F745C" w:rsidRDefault="004F745C" w:rsidP="004F745C">
      <w:pPr>
        <w:jc w:val="both"/>
        <w:rPr>
          <w:rFonts w:ascii="Tahoma" w:hAnsi="Tahoma" w:cs="Tahoma"/>
          <w:b/>
          <w:iCs/>
        </w:rPr>
      </w:pPr>
    </w:p>
    <w:p w14:paraId="310FBDF2" w14:textId="77777777" w:rsidR="004F745C" w:rsidRPr="004F745C" w:rsidRDefault="004F745C" w:rsidP="004F745C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  <w:iCs/>
        </w:rPr>
      </w:pPr>
      <w:r w:rsidRPr="004F745C">
        <w:rPr>
          <w:rFonts w:ascii="Tahoma" w:hAnsi="Tahoma" w:cs="Tahoma"/>
          <w:iCs/>
        </w:rPr>
        <w:t>Define an Exception based on the following rule:</w:t>
      </w:r>
    </w:p>
    <w:p w14:paraId="43F6BB37" w14:textId="77777777" w:rsidR="004F745C" w:rsidRPr="004F745C" w:rsidRDefault="004F745C" w:rsidP="004F745C">
      <w:pPr>
        <w:pStyle w:val="ListParagraph"/>
        <w:numPr>
          <w:ilvl w:val="0"/>
          <w:numId w:val="13"/>
        </w:numPr>
        <w:jc w:val="both"/>
        <w:rPr>
          <w:rFonts w:ascii="Tahoma" w:hAnsi="Tahoma" w:cs="Tahoma"/>
          <w:iCs/>
        </w:rPr>
      </w:pPr>
      <w:r w:rsidRPr="004F745C">
        <w:rPr>
          <w:rFonts w:ascii="Tahoma" w:hAnsi="Tahoma" w:cs="Tahoma"/>
          <w:iCs/>
        </w:rPr>
        <w:t>All changes above +15% green</w:t>
      </w:r>
    </w:p>
    <w:p w14:paraId="6B78FFB3" w14:textId="77777777" w:rsidR="004F745C" w:rsidRDefault="004F745C" w:rsidP="004F745C">
      <w:pPr>
        <w:pStyle w:val="ListParagraph"/>
        <w:numPr>
          <w:ilvl w:val="0"/>
          <w:numId w:val="13"/>
        </w:numPr>
        <w:jc w:val="both"/>
        <w:rPr>
          <w:rFonts w:ascii="Tahoma" w:hAnsi="Tahoma" w:cs="Tahoma"/>
          <w:iCs/>
        </w:rPr>
      </w:pPr>
      <w:r w:rsidRPr="004F745C">
        <w:rPr>
          <w:rFonts w:ascii="Tahoma" w:hAnsi="Tahoma" w:cs="Tahoma"/>
          <w:iCs/>
        </w:rPr>
        <w:t>All changes below -10% red</w:t>
      </w:r>
    </w:p>
    <w:p w14:paraId="1BF66440" w14:textId="77777777" w:rsidR="004F745C" w:rsidRDefault="004F745C" w:rsidP="004F745C">
      <w:pPr>
        <w:pStyle w:val="ListParagraph"/>
        <w:ind w:left="360"/>
        <w:jc w:val="both"/>
        <w:rPr>
          <w:noProof/>
        </w:rPr>
      </w:pPr>
      <w:r w:rsidRPr="004F745C">
        <w:rPr>
          <w:rFonts w:ascii="Tahoma" w:hAnsi="Tahoma" w:cs="Tahoma"/>
          <w:iCs/>
        </w:rPr>
        <w:t>In Query Designer choose button Exceptions (little traffic lights)</w:t>
      </w:r>
      <w:r w:rsidRPr="004F745C">
        <w:rPr>
          <w:noProof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5CE6C947" wp14:editId="1CC4901F">
            <wp:extent cx="295275" cy="228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14:paraId="5670A638" w14:textId="77777777" w:rsidR="004F745C" w:rsidRDefault="004F745C" w:rsidP="004F745C">
      <w:pPr>
        <w:pStyle w:val="ListParagraph"/>
        <w:ind w:left="360"/>
        <w:jc w:val="both"/>
        <w:rPr>
          <w:noProof/>
        </w:rPr>
      </w:pPr>
    </w:p>
    <w:p w14:paraId="3AA58A4F" w14:textId="77777777" w:rsidR="004F745C" w:rsidRPr="004F745C" w:rsidRDefault="004F745C" w:rsidP="004F745C">
      <w:pPr>
        <w:pStyle w:val="ListParagraph"/>
        <w:ind w:left="360"/>
        <w:jc w:val="both"/>
        <w:rPr>
          <w:rFonts w:ascii="Tahoma" w:hAnsi="Tahoma" w:cs="Tahoma"/>
          <w:iCs/>
        </w:rPr>
      </w:pPr>
      <w:r w:rsidRPr="004F745C">
        <w:rPr>
          <w:rFonts w:ascii="Tahoma" w:hAnsi="Tahoma" w:cs="Tahoma"/>
          <w:iCs/>
        </w:rPr>
        <w:t>The</w:t>
      </w:r>
      <w:r w:rsidR="008933BA">
        <w:rPr>
          <w:rFonts w:ascii="Tahoma" w:hAnsi="Tahoma" w:cs="Tahoma"/>
          <w:iCs/>
        </w:rPr>
        <w:t>n</w:t>
      </w:r>
      <w:r w:rsidRPr="004F745C">
        <w:rPr>
          <w:rFonts w:ascii="Tahoma" w:hAnsi="Tahoma" w:cs="Tahoma"/>
          <w:iCs/>
        </w:rPr>
        <w:t xml:space="preserve"> choose </w:t>
      </w:r>
      <w:r w:rsidRPr="004F745C">
        <w:rPr>
          <w:rFonts w:ascii="Tahoma" w:hAnsi="Tahoma" w:cs="Tahoma"/>
          <w:i/>
          <w:iCs/>
        </w:rPr>
        <w:t>New Exception</w:t>
      </w:r>
      <w:r w:rsidRPr="004F745C">
        <w:rPr>
          <w:rFonts w:ascii="Tahoma" w:hAnsi="Tahoma" w:cs="Tahoma"/>
          <w:iCs/>
        </w:rPr>
        <w:t xml:space="preserve"> with right click</w:t>
      </w:r>
      <w:r w:rsidR="008933BA">
        <w:rPr>
          <w:rFonts w:ascii="Tahoma" w:hAnsi="Tahoma" w:cs="Tahoma"/>
          <w:iCs/>
        </w:rPr>
        <w:t>:</w:t>
      </w:r>
    </w:p>
    <w:p w14:paraId="7BB7DBFA" w14:textId="77777777" w:rsidR="004F745C" w:rsidRDefault="004F745C" w:rsidP="008933BA">
      <w:pPr>
        <w:pStyle w:val="ListParagraph"/>
        <w:ind w:left="360"/>
        <w:jc w:val="center"/>
        <w:rPr>
          <w:rFonts w:ascii="Tahoma" w:hAnsi="Tahoma" w:cs="Tahoma"/>
          <w:iCs/>
        </w:rPr>
      </w:pPr>
      <w:r>
        <w:rPr>
          <w:noProof/>
          <w:lang w:val="en-IN" w:eastAsia="en-IN"/>
        </w:rPr>
        <w:drawing>
          <wp:inline distT="0" distB="0" distL="0" distR="0" wp14:anchorId="3BD9BB3F" wp14:editId="2AF12C64">
            <wp:extent cx="3133725" cy="20097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F982" w14:textId="77777777" w:rsidR="008933BA" w:rsidRDefault="008933BA" w:rsidP="008933BA">
      <w:pPr>
        <w:pStyle w:val="ListParagraph"/>
        <w:ind w:left="360"/>
        <w:rPr>
          <w:rFonts w:ascii="Tahoma" w:hAnsi="Tahoma" w:cs="Tahoma"/>
          <w:iCs/>
        </w:rPr>
      </w:pPr>
    </w:p>
    <w:p w14:paraId="3D36DB73" w14:textId="77777777" w:rsidR="0086149F" w:rsidRDefault="008933BA" w:rsidP="008933BA">
      <w:pPr>
        <w:pStyle w:val="ListParagraph"/>
        <w:ind w:left="360"/>
        <w:rPr>
          <w:rFonts w:ascii="Tahoma" w:hAnsi="Tahoma" w:cs="Tahoma"/>
          <w:iCs/>
        </w:rPr>
      </w:pPr>
      <w:r w:rsidRPr="008933BA">
        <w:rPr>
          <w:rFonts w:ascii="Tahoma" w:hAnsi="Tahoma" w:cs="Tahoma"/>
          <w:iCs/>
        </w:rPr>
        <w:t xml:space="preserve">On the following screen you must define the rules: </w:t>
      </w:r>
    </w:p>
    <w:p w14:paraId="7C8DA1D7" w14:textId="77777777" w:rsidR="0086149F" w:rsidRDefault="008933BA" w:rsidP="0086149F">
      <w:pPr>
        <w:pStyle w:val="ListParagraph"/>
        <w:numPr>
          <w:ilvl w:val="0"/>
          <w:numId w:val="16"/>
        </w:numPr>
        <w:rPr>
          <w:rFonts w:ascii="Tahoma" w:hAnsi="Tahoma" w:cs="Tahoma"/>
          <w:iCs/>
        </w:rPr>
      </w:pPr>
      <w:r w:rsidRPr="008933BA">
        <w:rPr>
          <w:rFonts w:ascii="Tahoma" w:hAnsi="Tahoma" w:cs="Tahoma"/>
          <w:iCs/>
        </w:rPr>
        <w:t xml:space="preserve">First choose button </w:t>
      </w:r>
      <w:r w:rsidRPr="008933BA">
        <w:rPr>
          <w:rFonts w:ascii="Tahoma" w:hAnsi="Tahoma" w:cs="Tahoma"/>
          <w:i/>
          <w:iCs/>
        </w:rPr>
        <w:t>New</w:t>
      </w:r>
    </w:p>
    <w:p w14:paraId="6086B7DB" w14:textId="77777777" w:rsidR="0086149F" w:rsidRDefault="0086149F" w:rsidP="0086149F">
      <w:pPr>
        <w:pStyle w:val="ListParagraph"/>
        <w:numPr>
          <w:ilvl w:val="0"/>
          <w:numId w:val="16"/>
        </w:numPr>
        <w:rPr>
          <w:rFonts w:ascii="Tahoma" w:hAnsi="Tahoma" w:cs="Tahoma"/>
          <w:iCs/>
        </w:rPr>
      </w:pPr>
      <w:r>
        <w:rPr>
          <w:rFonts w:ascii="Tahoma" w:hAnsi="Tahoma" w:cs="Tahoma"/>
          <w:iCs/>
        </w:rPr>
        <w:t>D</w:t>
      </w:r>
      <w:r w:rsidR="008933BA" w:rsidRPr="008933BA">
        <w:rPr>
          <w:rFonts w:ascii="Tahoma" w:hAnsi="Tahoma" w:cs="Tahoma"/>
          <w:iCs/>
        </w:rPr>
        <w:t xml:space="preserve">efine the rule with Alert Level </w:t>
      </w:r>
      <w:r w:rsidR="008933BA" w:rsidRPr="008933BA">
        <w:rPr>
          <w:rFonts w:ascii="Tahoma" w:hAnsi="Tahoma" w:cs="Tahoma"/>
          <w:i/>
          <w:iCs/>
        </w:rPr>
        <w:t>Good 1</w:t>
      </w:r>
      <w:r>
        <w:rPr>
          <w:rFonts w:ascii="Tahoma" w:hAnsi="Tahoma" w:cs="Tahoma"/>
          <w:iCs/>
        </w:rPr>
        <w:t>, Greater than Operator and value = 15</w:t>
      </w:r>
    </w:p>
    <w:p w14:paraId="2B48250D" w14:textId="77777777" w:rsidR="0086149F" w:rsidRDefault="0086149F" w:rsidP="0086149F">
      <w:pPr>
        <w:pStyle w:val="ListParagraph"/>
        <w:numPr>
          <w:ilvl w:val="0"/>
          <w:numId w:val="16"/>
        </w:numPr>
        <w:rPr>
          <w:rFonts w:ascii="Tahoma" w:hAnsi="Tahoma" w:cs="Tahoma"/>
          <w:iCs/>
        </w:rPr>
      </w:pPr>
      <w:r>
        <w:rPr>
          <w:rFonts w:ascii="Tahoma" w:hAnsi="Tahoma" w:cs="Tahoma"/>
          <w:iCs/>
        </w:rPr>
        <w:t>Click on Transfer and then click on Ok</w:t>
      </w:r>
      <w:r w:rsidR="008933BA" w:rsidRPr="008933BA">
        <w:rPr>
          <w:rFonts w:ascii="Tahoma" w:hAnsi="Tahoma" w:cs="Tahoma"/>
          <w:iCs/>
        </w:rPr>
        <w:t xml:space="preserve">. </w:t>
      </w:r>
    </w:p>
    <w:p w14:paraId="09C22B0F" w14:textId="77777777" w:rsidR="008933BA" w:rsidRPr="0086149F" w:rsidRDefault="0086149F" w:rsidP="0086149F">
      <w:pPr>
        <w:rPr>
          <w:rFonts w:ascii="Tahoma" w:hAnsi="Tahoma" w:cs="Tahoma"/>
          <w:iCs/>
        </w:rPr>
      </w:pPr>
      <w:r>
        <w:rPr>
          <w:rFonts w:ascii="Tahoma" w:hAnsi="Tahoma" w:cs="Tahoma"/>
          <w:iCs/>
        </w:rPr>
        <w:t xml:space="preserve">      </w:t>
      </w:r>
      <w:r w:rsidR="008933BA" w:rsidRPr="0086149F">
        <w:rPr>
          <w:rFonts w:ascii="Tahoma" w:hAnsi="Tahoma" w:cs="Tahoma"/>
          <w:iCs/>
        </w:rPr>
        <w:t>Repeat these steps for the second rule with alert level</w:t>
      </w:r>
      <w:r w:rsidR="008933BA" w:rsidRPr="0086149F">
        <w:rPr>
          <w:rFonts w:ascii="Tahoma" w:hAnsi="Tahoma" w:cs="Tahoma"/>
          <w:i/>
          <w:iCs/>
        </w:rPr>
        <w:t xml:space="preserve"> Bad 1</w:t>
      </w:r>
      <w:r w:rsidR="008933BA" w:rsidRPr="0086149F">
        <w:rPr>
          <w:rFonts w:ascii="Tahoma" w:hAnsi="Tahoma" w:cs="Tahoma"/>
          <w:iCs/>
        </w:rPr>
        <w:t xml:space="preserve"> accordingly.</w:t>
      </w:r>
    </w:p>
    <w:p w14:paraId="78FA8EED" w14:textId="77777777" w:rsidR="008933BA" w:rsidRDefault="008933BA" w:rsidP="008933BA">
      <w:pPr>
        <w:pStyle w:val="ListParagraph"/>
        <w:ind w:left="360"/>
        <w:rPr>
          <w:rFonts w:ascii="Tahoma" w:hAnsi="Tahoma" w:cs="Tahoma"/>
          <w:iCs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140BD44" wp14:editId="2BA99160">
            <wp:extent cx="6389370" cy="7303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30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07F1" w14:textId="77777777" w:rsidR="008933BA" w:rsidRDefault="008933BA" w:rsidP="008933BA">
      <w:pPr>
        <w:pStyle w:val="ListParagraph"/>
        <w:ind w:left="360"/>
        <w:rPr>
          <w:rFonts w:ascii="Tahoma" w:hAnsi="Tahoma" w:cs="Tahoma"/>
          <w:iCs/>
        </w:rPr>
      </w:pPr>
    </w:p>
    <w:p w14:paraId="161F8D7B" w14:textId="77777777" w:rsidR="008933BA" w:rsidRPr="004F745C" w:rsidRDefault="008933BA" w:rsidP="008933BA">
      <w:pPr>
        <w:pStyle w:val="ListParagraph"/>
        <w:ind w:left="360"/>
        <w:rPr>
          <w:rFonts w:ascii="Tahoma" w:hAnsi="Tahoma" w:cs="Tahoma"/>
          <w:iCs/>
        </w:rPr>
      </w:pPr>
    </w:p>
    <w:p w14:paraId="538374DC" w14:textId="77777777" w:rsidR="004F745C" w:rsidRPr="004F745C" w:rsidRDefault="004F745C" w:rsidP="004F745C">
      <w:pPr>
        <w:pStyle w:val="ListParagraph"/>
        <w:ind w:left="360"/>
        <w:jc w:val="both"/>
        <w:rPr>
          <w:rFonts w:ascii="Tahoma" w:hAnsi="Tahoma" w:cs="Tahoma"/>
          <w:iCs/>
        </w:rPr>
      </w:pPr>
    </w:p>
    <w:p w14:paraId="7526F934" w14:textId="77777777" w:rsidR="008933BA" w:rsidRDefault="008933BA" w:rsidP="008933BA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  <w:iCs/>
        </w:rPr>
      </w:pPr>
      <w:r w:rsidRPr="008933BA">
        <w:rPr>
          <w:rFonts w:ascii="Tahoma" w:hAnsi="Tahoma" w:cs="Tahoma"/>
          <w:iCs/>
        </w:rPr>
        <w:lastRenderedPageBreak/>
        <w:t xml:space="preserve">On the second tab </w:t>
      </w:r>
      <w:r w:rsidRPr="006554AC">
        <w:rPr>
          <w:rFonts w:ascii="Tahoma" w:hAnsi="Tahoma" w:cs="Tahoma"/>
          <w:iCs/>
        </w:rPr>
        <w:t>Definition</w:t>
      </w:r>
      <w:r w:rsidR="006554AC">
        <w:rPr>
          <w:rFonts w:ascii="Tahoma" w:hAnsi="Tahoma" w:cs="Tahoma"/>
          <w:iCs/>
        </w:rPr>
        <w:t>,</w:t>
      </w:r>
      <w:r w:rsidRPr="008933BA">
        <w:rPr>
          <w:rFonts w:ascii="Tahoma" w:hAnsi="Tahoma" w:cs="Tahoma"/>
          <w:iCs/>
        </w:rPr>
        <w:t xml:space="preserve"> you must restrict your</w:t>
      </w:r>
      <w:r>
        <w:rPr>
          <w:rFonts w:ascii="Tahoma" w:hAnsi="Tahoma" w:cs="Tahoma"/>
          <w:iCs/>
        </w:rPr>
        <w:t xml:space="preserve"> exception rule to the formula created in the previous step.</w:t>
      </w:r>
    </w:p>
    <w:p w14:paraId="7333458F" w14:textId="77777777" w:rsidR="008933BA" w:rsidRDefault="008933BA" w:rsidP="008933BA">
      <w:pPr>
        <w:jc w:val="both"/>
        <w:rPr>
          <w:rFonts w:ascii="Tahoma" w:hAnsi="Tahoma" w:cs="Tahoma"/>
          <w:iCs/>
        </w:rPr>
      </w:pPr>
      <w:r>
        <w:rPr>
          <w:noProof/>
          <w:lang w:val="en-IN" w:eastAsia="en-IN"/>
        </w:rPr>
        <w:drawing>
          <wp:inline distT="0" distB="0" distL="0" distR="0" wp14:anchorId="233AE825" wp14:editId="25E8915F">
            <wp:extent cx="6389370" cy="72548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25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80F4" w14:textId="77777777" w:rsidR="008933BA" w:rsidRDefault="008933BA" w:rsidP="008933BA">
      <w:pPr>
        <w:jc w:val="both"/>
        <w:rPr>
          <w:rFonts w:ascii="Tahoma" w:hAnsi="Tahoma" w:cs="Tahoma"/>
          <w:iCs/>
        </w:rPr>
      </w:pPr>
    </w:p>
    <w:p w14:paraId="5B5FC9CF" w14:textId="77777777" w:rsidR="00416977" w:rsidRDefault="00416977" w:rsidP="00416977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  <w:iCs/>
        </w:rPr>
      </w:pPr>
      <w:r w:rsidRPr="00416977">
        <w:rPr>
          <w:rFonts w:ascii="Tahoma" w:hAnsi="Tahoma" w:cs="Tahoma"/>
          <w:iCs/>
        </w:rPr>
        <w:lastRenderedPageBreak/>
        <w:t>Click OK. Save your query. Run your query again.</w:t>
      </w:r>
    </w:p>
    <w:p w14:paraId="04CDFABF" w14:textId="77777777" w:rsidR="00416977" w:rsidRPr="00416977" w:rsidDel="00AA6151" w:rsidRDefault="00416977" w:rsidP="00416977">
      <w:pPr>
        <w:jc w:val="both"/>
        <w:rPr>
          <w:del w:id="545" w:author="Nupur Ray" w:date="2016-09-02T22:10:00Z"/>
          <w:rFonts w:ascii="Tahoma" w:hAnsi="Tahoma" w:cs="Tahoma"/>
          <w:b/>
          <w:iCs/>
        </w:rPr>
      </w:pPr>
      <w:r w:rsidRPr="00416977">
        <w:rPr>
          <w:rFonts w:ascii="Tahoma" w:hAnsi="Tahoma" w:cs="Tahoma"/>
          <w:b/>
          <w:iCs/>
        </w:rPr>
        <w:t>Paste</w:t>
      </w:r>
      <w:r>
        <w:rPr>
          <w:rFonts w:ascii="Tahoma" w:hAnsi="Tahoma" w:cs="Tahoma"/>
          <w:b/>
          <w:iCs/>
        </w:rPr>
        <w:t xml:space="preserve"> a screenshot of your query after highlighting the exceptions.</w:t>
      </w:r>
    </w:p>
    <w:p w14:paraId="48B1E1CD" w14:textId="3CF04D4C" w:rsidR="00CC1187" w:rsidRDefault="00CC1187" w:rsidP="008933BA">
      <w:pPr>
        <w:jc w:val="both"/>
        <w:rPr>
          <w:ins w:id="546" w:author="Nupur Ray" w:date="2016-09-02T13:25:00Z"/>
          <w:rFonts w:ascii="Tahoma" w:hAnsi="Tahoma" w:cs="Tahoma"/>
          <w:iCs/>
        </w:rPr>
      </w:pPr>
    </w:p>
    <w:p w14:paraId="4FCF4B71" w14:textId="02DFC54B" w:rsidR="00CC1187" w:rsidRDefault="00CC1187" w:rsidP="008933BA">
      <w:pPr>
        <w:jc w:val="both"/>
        <w:rPr>
          <w:ins w:id="547" w:author="Nupur Ray" w:date="2016-09-02T13:25:00Z"/>
          <w:rFonts w:ascii="Tahoma" w:hAnsi="Tahoma" w:cs="Tahoma"/>
          <w:iCs/>
        </w:rPr>
      </w:pPr>
      <w:ins w:id="548" w:author="Nupur Ray" w:date="2016-09-02T13:25:00Z">
        <w:r>
          <w:rPr>
            <w:noProof/>
            <w:lang w:val="en-IN" w:eastAsia="en-IN"/>
          </w:rPr>
          <w:drawing>
            <wp:inline distT="0" distB="0" distL="0" distR="0" wp14:anchorId="0148B1EC" wp14:editId="11A47E9F">
              <wp:extent cx="6389370" cy="3592195"/>
              <wp:effectExtent l="76200" t="76200" r="125730" b="141605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5DA077FB" w14:textId="0F21F329" w:rsidR="00CC1187" w:rsidRDefault="00CC1187" w:rsidP="008933BA">
      <w:pPr>
        <w:jc w:val="both"/>
        <w:rPr>
          <w:ins w:id="549" w:author="Nupur Ray" w:date="2016-09-02T13:22:00Z"/>
          <w:rFonts w:ascii="Tahoma" w:hAnsi="Tahoma" w:cs="Tahoma"/>
          <w:iCs/>
        </w:rPr>
      </w:pPr>
      <w:ins w:id="550" w:author="Nupur Ray" w:date="2016-09-02T13:25:00Z">
        <w:r>
          <w:rPr>
            <w:noProof/>
            <w:lang w:val="en-IN" w:eastAsia="en-IN"/>
          </w:rPr>
          <w:lastRenderedPageBreak/>
          <w:drawing>
            <wp:inline distT="0" distB="0" distL="0" distR="0" wp14:anchorId="247A3265" wp14:editId="0A3DC9F4">
              <wp:extent cx="6389370" cy="3592195"/>
              <wp:effectExtent l="76200" t="76200" r="125730" b="141605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319C4F36" w14:textId="77777777" w:rsidR="00CC1187" w:rsidRDefault="00CC1187" w:rsidP="008933BA">
      <w:pPr>
        <w:jc w:val="both"/>
        <w:rPr>
          <w:rFonts w:ascii="Tahoma" w:hAnsi="Tahoma" w:cs="Tahoma"/>
          <w:iCs/>
        </w:rPr>
      </w:pPr>
    </w:p>
    <w:p w14:paraId="77A54F98" w14:textId="77777777" w:rsidR="00416977" w:rsidRPr="00416977" w:rsidRDefault="00416977" w:rsidP="008933BA">
      <w:pPr>
        <w:jc w:val="both"/>
        <w:rPr>
          <w:rFonts w:ascii="Tahoma" w:hAnsi="Tahoma" w:cs="Tahoma"/>
          <w:b/>
          <w:iCs/>
          <w:sz w:val="28"/>
        </w:rPr>
      </w:pPr>
      <w:r w:rsidRPr="00416977">
        <w:rPr>
          <w:rFonts w:ascii="Tahoma" w:hAnsi="Tahoma" w:cs="Tahoma"/>
          <w:b/>
          <w:iCs/>
          <w:sz w:val="28"/>
        </w:rPr>
        <w:t>Conditions</w:t>
      </w:r>
    </w:p>
    <w:p w14:paraId="1BEB6D3C" w14:textId="77777777" w:rsidR="006554AC" w:rsidRDefault="00416977" w:rsidP="0085289A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  <w:iCs/>
        </w:rPr>
      </w:pPr>
      <w:r w:rsidRPr="00416977">
        <w:rPr>
          <w:rFonts w:ascii="Tahoma" w:hAnsi="Tahoma" w:cs="Tahoma"/>
          <w:iCs/>
        </w:rPr>
        <w:t xml:space="preserve">Go back to Query Designer. Change your query: </w:t>
      </w:r>
    </w:p>
    <w:p w14:paraId="31CA69BE" w14:textId="77777777" w:rsidR="006554AC" w:rsidRDefault="00416977" w:rsidP="006554AC">
      <w:pPr>
        <w:pStyle w:val="ListParagraph"/>
        <w:numPr>
          <w:ilvl w:val="1"/>
          <w:numId w:val="2"/>
        </w:numPr>
        <w:jc w:val="both"/>
        <w:rPr>
          <w:rFonts w:ascii="Tahoma" w:hAnsi="Tahoma" w:cs="Tahoma"/>
          <w:iCs/>
        </w:rPr>
      </w:pPr>
      <w:r w:rsidRPr="00416977">
        <w:rPr>
          <w:rFonts w:ascii="Tahoma" w:hAnsi="Tahoma" w:cs="Tahoma"/>
          <w:iCs/>
        </w:rPr>
        <w:t xml:space="preserve">Remove Product Category. </w:t>
      </w:r>
    </w:p>
    <w:p w14:paraId="3D477AC9" w14:textId="77777777" w:rsidR="006554AC" w:rsidRDefault="006554AC" w:rsidP="006554AC">
      <w:pPr>
        <w:pStyle w:val="ListParagraph"/>
        <w:numPr>
          <w:ilvl w:val="1"/>
          <w:numId w:val="2"/>
        </w:numPr>
        <w:jc w:val="both"/>
        <w:rPr>
          <w:rFonts w:ascii="Tahoma" w:hAnsi="Tahoma" w:cs="Tahoma"/>
          <w:iCs/>
        </w:rPr>
      </w:pPr>
      <w:r>
        <w:rPr>
          <w:rFonts w:ascii="Tahoma" w:hAnsi="Tahoma" w:cs="Tahoma"/>
          <w:iCs/>
        </w:rPr>
        <w:t>S</w:t>
      </w:r>
      <w:r w:rsidR="00416977" w:rsidRPr="00416977">
        <w:rPr>
          <w:rFonts w:ascii="Tahoma" w:hAnsi="Tahoma" w:cs="Tahoma"/>
          <w:iCs/>
        </w:rPr>
        <w:t>how only the 5 most impo</w:t>
      </w:r>
      <w:r w:rsidR="0085289A">
        <w:rPr>
          <w:rFonts w:ascii="Tahoma" w:hAnsi="Tahoma" w:cs="Tahoma"/>
          <w:iCs/>
        </w:rPr>
        <w:t xml:space="preserve">rtant products based on Revenue. </w:t>
      </w:r>
    </w:p>
    <w:p w14:paraId="7A3E45E9" w14:textId="77777777" w:rsidR="006554AC" w:rsidRDefault="006554AC" w:rsidP="006554AC">
      <w:pPr>
        <w:pStyle w:val="ListParagraph"/>
        <w:numPr>
          <w:ilvl w:val="1"/>
          <w:numId w:val="2"/>
        </w:numPr>
        <w:jc w:val="both"/>
        <w:rPr>
          <w:rFonts w:ascii="Tahoma" w:hAnsi="Tahoma" w:cs="Tahoma"/>
          <w:iCs/>
        </w:rPr>
      </w:pPr>
      <w:r>
        <w:rPr>
          <w:rFonts w:ascii="Tahoma" w:hAnsi="Tahoma" w:cs="Tahoma"/>
          <w:iCs/>
        </w:rPr>
        <w:t>A</w:t>
      </w:r>
      <w:r w:rsidR="00416977" w:rsidRPr="0085289A">
        <w:rPr>
          <w:rFonts w:ascii="Tahoma" w:hAnsi="Tahoma" w:cs="Tahoma"/>
          <w:iCs/>
        </w:rPr>
        <w:t>dd Revenue to query and hide it.</w:t>
      </w:r>
      <w:r w:rsidR="0085289A">
        <w:rPr>
          <w:rFonts w:ascii="Tahoma" w:hAnsi="Tahoma" w:cs="Tahoma"/>
          <w:iCs/>
        </w:rPr>
        <w:t xml:space="preserve"> </w:t>
      </w:r>
      <w:r>
        <w:rPr>
          <w:rFonts w:ascii="Tahoma" w:hAnsi="Tahoma" w:cs="Tahoma"/>
          <w:iCs/>
        </w:rPr>
        <w:t>This will be achieved by using</w:t>
      </w:r>
      <w:r w:rsidR="00416977" w:rsidRPr="0085289A">
        <w:rPr>
          <w:rFonts w:ascii="Tahoma" w:hAnsi="Tahoma" w:cs="Tahoma"/>
          <w:iCs/>
        </w:rPr>
        <w:t xml:space="preserve"> conditions with the</w:t>
      </w:r>
      <w:r w:rsidR="0085289A">
        <w:rPr>
          <w:rFonts w:ascii="Tahoma" w:hAnsi="Tahoma" w:cs="Tahoma"/>
          <w:iCs/>
        </w:rPr>
        <w:t xml:space="preserve"> Top N operator. </w:t>
      </w:r>
    </w:p>
    <w:p w14:paraId="420CF421" w14:textId="77777777" w:rsidR="002456B3" w:rsidRDefault="0085289A" w:rsidP="006554AC">
      <w:pPr>
        <w:pStyle w:val="ListParagraph"/>
        <w:numPr>
          <w:ilvl w:val="1"/>
          <w:numId w:val="2"/>
        </w:numPr>
        <w:jc w:val="both"/>
        <w:rPr>
          <w:rFonts w:ascii="Tahoma" w:hAnsi="Tahoma" w:cs="Tahoma"/>
          <w:iCs/>
        </w:rPr>
      </w:pPr>
      <w:r w:rsidRPr="0085289A">
        <w:rPr>
          <w:rFonts w:ascii="Tahoma" w:hAnsi="Tahoma" w:cs="Tahoma"/>
          <w:iCs/>
        </w:rPr>
        <w:t>Choose the Conditions button</w:t>
      </w:r>
      <w:r w:rsidR="006554AC">
        <w:rPr>
          <w:rFonts w:ascii="Tahoma" w:hAnsi="Tahoma" w:cs="Tahoma"/>
          <w:iCs/>
        </w:rPr>
        <w:t xml:space="preserve"> and</w:t>
      </w:r>
      <w:r w:rsidR="00416977" w:rsidRPr="0085289A">
        <w:rPr>
          <w:rFonts w:ascii="Tahoma" w:hAnsi="Tahoma" w:cs="Tahoma"/>
          <w:iCs/>
        </w:rPr>
        <w:t xml:space="preserve"> rig</w:t>
      </w:r>
      <w:r w:rsidRPr="0085289A">
        <w:rPr>
          <w:rFonts w:ascii="Tahoma" w:hAnsi="Tahoma" w:cs="Tahoma"/>
          <w:iCs/>
        </w:rPr>
        <w:t>ht click New Condition.</w:t>
      </w:r>
    </w:p>
    <w:p w14:paraId="05FE72D4" w14:textId="77777777" w:rsidR="0085289A" w:rsidRDefault="0085289A" w:rsidP="0085289A">
      <w:pPr>
        <w:pStyle w:val="ListParagraph"/>
        <w:ind w:left="360"/>
        <w:jc w:val="both"/>
        <w:rPr>
          <w:rFonts w:ascii="Tahoma" w:hAnsi="Tahoma" w:cs="Tahoma"/>
          <w:iCs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61DB500" wp14:editId="1CB5AE23">
            <wp:extent cx="6389370" cy="46323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E485" w14:textId="77777777" w:rsidR="0085289A" w:rsidRDefault="0085289A" w:rsidP="0085289A">
      <w:pPr>
        <w:pStyle w:val="ListParagraph"/>
        <w:ind w:left="360"/>
        <w:jc w:val="both"/>
        <w:rPr>
          <w:rFonts w:ascii="Tahoma" w:hAnsi="Tahoma" w:cs="Tahoma"/>
          <w:iCs/>
        </w:rPr>
      </w:pPr>
    </w:p>
    <w:p w14:paraId="315669F4" w14:textId="77777777" w:rsidR="0085289A" w:rsidRPr="0085289A" w:rsidRDefault="0085289A" w:rsidP="0085289A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  <w:iCs/>
        </w:rPr>
      </w:pPr>
      <w:r w:rsidRPr="0085289A">
        <w:rPr>
          <w:rFonts w:ascii="Tahoma" w:hAnsi="Tahoma" w:cs="Tahoma"/>
          <w:iCs/>
        </w:rPr>
        <w:t>The Conditions dialog</w:t>
      </w:r>
      <w:r w:rsidR="00DF1BD8">
        <w:rPr>
          <w:rFonts w:ascii="Tahoma" w:hAnsi="Tahoma" w:cs="Tahoma"/>
          <w:iCs/>
        </w:rPr>
        <w:t xml:space="preserve"> box</w:t>
      </w:r>
      <w:r w:rsidRPr="0085289A">
        <w:rPr>
          <w:rFonts w:ascii="Tahoma" w:hAnsi="Tahoma" w:cs="Tahoma"/>
          <w:iCs/>
        </w:rPr>
        <w:t xml:space="preserve"> is similar to the Exceptions dialog</w:t>
      </w:r>
      <w:r w:rsidR="00DF1BD8">
        <w:rPr>
          <w:rFonts w:ascii="Tahoma" w:hAnsi="Tahoma" w:cs="Tahoma"/>
          <w:iCs/>
        </w:rPr>
        <w:t xml:space="preserve"> box</w:t>
      </w:r>
      <w:r w:rsidRPr="0085289A">
        <w:rPr>
          <w:rFonts w:ascii="Tahoma" w:hAnsi="Tahoma" w:cs="Tahoma"/>
          <w:iCs/>
        </w:rPr>
        <w:t>: You can specify the key figure, an operator and value</w:t>
      </w:r>
      <w:r w:rsidR="00DF1BD8">
        <w:rPr>
          <w:rFonts w:ascii="Tahoma" w:hAnsi="Tahoma" w:cs="Tahoma"/>
          <w:iCs/>
        </w:rPr>
        <w:t xml:space="preserve">(s). Click </w:t>
      </w:r>
      <w:r w:rsidRPr="00DF1BD8">
        <w:rPr>
          <w:rFonts w:ascii="Tahoma" w:hAnsi="Tahoma" w:cs="Tahoma"/>
          <w:i/>
          <w:iCs/>
        </w:rPr>
        <w:t>New</w:t>
      </w:r>
      <w:r>
        <w:rPr>
          <w:rFonts w:ascii="Tahoma" w:hAnsi="Tahoma" w:cs="Tahoma"/>
          <w:iCs/>
        </w:rPr>
        <w:t>, define the condition</w:t>
      </w:r>
      <w:r w:rsidR="00DF1BD8">
        <w:rPr>
          <w:rFonts w:ascii="Tahoma" w:hAnsi="Tahoma" w:cs="Tahoma"/>
          <w:iCs/>
        </w:rPr>
        <w:t xml:space="preserve"> and click </w:t>
      </w:r>
      <w:r w:rsidRPr="00DF1BD8">
        <w:rPr>
          <w:rFonts w:ascii="Tahoma" w:hAnsi="Tahoma" w:cs="Tahoma"/>
          <w:i/>
          <w:iCs/>
        </w:rPr>
        <w:t>Transfer</w:t>
      </w:r>
      <w:r>
        <w:rPr>
          <w:rFonts w:ascii="Tahoma" w:hAnsi="Tahoma" w:cs="Tahoma"/>
          <w:iCs/>
        </w:rPr>
        <w:t>.</w:t>
      </w:r>
    </w:p>
    <w:p w14:paraId="5B2B92DA" w14:textId="77777777" w:rsidR="0085289A" w:rsidRDefault="0085289A" w:rsidP="0085289A">
      <w:pPr>
        <w:pStyle w:val="ListParagraph"/>
        <w:ind w:left="360"/>
        <w:jc w:val="both"/>
        <w:rPr>
          <w:rFonts w:ascii="Tahoma" w:hAnsi="Tahoma" w:cs="Tahoma"/>
          <w:iCs/>
        </w:rPr>
      </w:pPr>
    </w:p>
    <w:p w14:paraId="31AD8D89" w14:textId="77777777" w:rsidR="0085289A" w:rsidRDefault="0085289A" w:rsidP="0085289A">
      <w:pPr>
        <w:pStyle w:val="ListParagraph"/>
        <w:ind w:left="360"/>
        <w:jc w:val="both"/>
        <w:rPr>
          <w:noProof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E62A84" wp14:editId="18F9CD77">
            <wp:extent cx="6389370" cy="5255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A087" w14:textId="77777777" w:rsidR="0085289A" w:rsidRDefault="0085289A" w:rsidP="0085289A">
      <w:pPr>
        <w:pStyle w:val="ListParagraph"/>
        <w:ind w:left="360"/>
        <w:jc w:val="both"/>
        <w:rPr>
          <w:rFonts w:ascii="Tahoma" w:hAnsi="Tahoma" w:cs="Tahoma"/>
          <w:iCs/>
        </w:rPr>
      </w:pPr>
    </w:p>
    <w:p w14:paraId="40EA3A21" w14:textId="77777777" w:rsidR="009D4BD8" w:rsidRDefault="009D4BD8" w:rsidP="0085289A">
      <w:pPr>
        <w:pStyle w:val="ListParagraph"/>
        <w:ind w:left="360"/>
        <w:jc w:val="both"/>
        <w:rPr>
          <w:rFonts w:ascii="Tahoma" w:hAnsi="Tahoma" w:cs="Tahoma"/>
          <w:b/>
          <w:iCs/>
        </w:rPr>
      </w:pPr>
      <w:r w:rsidRPr="009D4BD8">
        <w:rPr>
          <w:rFonts w:ascii="Tahoma" w:hAnsi="Tahoma" w:cs="Tahoma"/>
          <w:b/>
          <w:iCs/>
        </w:rPr>
        <w:t>Paste a screenshot of your query</w:t>
      </w:r>
      <w:r w:rsidR="008228B1">
        <w:rPr>
          <w:rFonts w:ascii="Tahoma" w:hAnsi="Tahoma" w:cs="Tahoma"/>
          <w:b/>
          <w:iCs/>
        </w:rPr>
        <w:t xml:space="preserve"> after</w:t>
      </w:r>
      <w:r w:rsidRPr="009D4BD8">
        <w:rPr>
          <w:rFonts w:ascii="Tahoma" w:hAnsi="Tahoma" w:cs="Tahoma"/>
          <w:b/>
          <w:iCs/>
        </w:rPr>
        <w:t xml:space="preserve"> displaying Top 5 products based on Revenue.</w:t>
      </w:r>
    </w:p>
    <w:p w14:paraId="74C4CAB8" w14:textId="77777777" w:rsidR="009D4BD8" w:rsidRDefault="009D4BD8" w:rsidP="0085289A">
      <w:pPr>
        <w:pStyle w:val="ListParagraph"/>
        <w:ind w:left="360"/>
        <w:jc w:val="both"/>
        <w:rPr>
          <w:rFonts w:ascii="Tahoma" w:hAnsi="Tahoma" w:cs="Tahoma"/>
          <w:b/>
          <w:iCs/>
        </w:rPr>
      </w:pPr>
    </w:p>
    <w:p w14:paraId="3CA1E0AB" w14:textId="77777777" w:rsidR="009D4BD8" w:rsidRDefault="009D4BD8" w:rsidP="0085289A">
      <w:pPr>
        <w:pStyle w:val="ListParagraph"/>
        <w:ind w:left="360"/>
        <w:jc w:val="both"/>
        <w:rPr>
          <w:rFonts w:ascii="Tahoma" w:hAnsi="Tahoma" w:cs="Tahoma"/>
          <w:b/>
          <w:iCs/>
        </w:rPr>
      </w:pPr>
    </w:p>
    <w:p w14:paraId="2934C249" w14:textId="7F4FE56B" w:rsidR="008228B1" w:rsidRDefault="008C6F40" w:rsidP="0085289A">
      <w:pPr>
        <w:pStyle w:val="ListParagraph"/>
        <w:ind w:left="360"/>
        <w:jc w:val="both"/>
        <w:rPr>
          <w:ins w:id="551" w:author="Nupur Ray" w:date="2016-09-02T13:37:00Z"/>
          <w:rFonts w:ascii="Tahoma" w:hAnsi="Tahoma" w:cs="Tahoma"/>
          <w:b/>
          <w:iCs/>
        </w:rPr>
      </w:pPr>
      <w:ins w:id="552" w:author="Nupur Ray" w:date="2016-09-02T13:32:00Z">
        <w:r>
          <w:rPr>
            <w:noProof/>
            <w:lang w:val="en-IN" w:eastAsia="en-IN"/>
          </w:rPr>
          <w:lastRenderedPageBreak/>
          <w:drawing>
            <wp:inline distT="0" distB="0" distL="0" distR="0" wp14:anchorId="6A332410" wp14:editId="39ACA70B">
              <wp:extent cx="6389370" cy="3592195"/>
              <wp:effectExtent l="76200" t="76200" r="125730" b="141605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37212698" w14:textId="77777777" w:rsidR="008C6F40" w:rsidRDefault="008C6F40" w:rsidP="0085289A">
      <w:pPr>
        <w:pStyle w:val="ListParagraph"/>
        <w:ind w:left="360"/>
        <w:jc w:val="both"/>
        <w:rPr>
          <w:ins w:id="553" w:author="Nupur Ray" w:date="2016-09-02T13:32:00Z"/>
          <w:rFonts w:ascii="Tahoma" w:hAnsi="Tahoma" w:cs="Tahoma"/>
          <w:b/>
          <w:iCs/>
        </w:rPr>
      </w:pPr>
    </w:p>
    <w:p w14:paraId="678D7066" w14:textId="33CE6155" w:rsidR="008C6F40" w:rsidRDefault="008C6F40" w:rsidP="0085289A">
      <w:pPr>
        <w:pStyle w:val="ListParagraph"/>
        <w:ind w:left="360"/>
        <w:jc w:val="both"/>
        <w:rPr>
          <w:ins w:id="554" w:author="Nupur Ray" w:date="2016-09-02T13:38:00Z"/>
          <w:rFonts w:ascii="Tahoma" w:hAnsi="Tahoma" w:cs="Tahoma"/>
          <w:b/>
          <w:iCs/>
        </w:rPr>
      </w:pPr>
    </w:p>
    <w:p w14:paraId="03FBD011" w14:textId="16B1DAD2" w:rsidR="008C6F40" w:rsidRDefault="008C6F40" w:rsidP="0085289A">
      <w:pPr>
        <w:pStyle w:val="ListParagraph"/>
        <w:ind w:left="360"/>
        <w:jc w:val="both"/>
        <w:rPr>
          <w:ins w:id="555" w:author="Nupur Ray" w:date="2016-09-02T13:38:00Z"/>
          <w:rFonts w:ascii="Tahoma" w:hAnsi="Tahoma" w:cs="Tahoma"/>
          <w:b/>
          <w:iCs/>
        </w:rPr>
      </w:pPr>
    </w:p>
    <w:p w14:paraId="40245958" w14:textId="74B7C4E4" w:rsidR="008C6F40" w:rsidRDefault="008C6F40" w:rsidP="0085289A">
      <w:pPr>
        <w:pStyle w:val="ListParagraph"/>
        <w:ind w:left="360"/>
        <w:jc w:val="both"/>
        <w:rPr>
          <w:ins w:id="556" w:author="Nupur Ray" w:date="2016-09-02T13:38:00Z"/>
          <w:rFonts w:ascii="Tahoma" w:hAnsi="Tahoma" w:cs="Tahoma"/>
          <w:b/>
          <w:iCs/>
        </w:rPr>
      </w:pPr>
    </w:p>
    <w:p w14:paraId="7C449CAF" w14:textId="33311A38" w:rsidR="008C6F40" w:rsidRDefault="008C6F40" w:rsidP="0085289A">
      <w:pPr>
        <w:pStyle w:val="ListParagraph"/>
        <w:ind w:left="360"/>
        <w:jc w:val="both"/>
        <w:rPr>
          <w:ins w:id="557" w:author="Nupur Ray" w:date="2016-09-02T15:04:00Z"/>
          <w:rFonts w:ascii="Tahoma" w:hAnsi="Tahoma" w:cs="Tahoma"/>
          <w:b/>
          <w:iCs/>
        </w:rPr>
      </w:pPr>
    </w:p>
    <w:p w14:paraId="7DC79F2C" w14:textId="34B006F5" w:rsidR="00AD0DFE" w:rsidRDefault="00AD0DFE" w:rsidP="0085289A">
      <w:pPr>
        <w:pStyle w:val="ListParagraph"/>
        <w:ind w:left="360"/>
        <w:jc w:val="both"/>
        <w:rPr>
          <w:ins w:id="558" w:author="Nupur Ray" w:date="2016-09-02T15:04:00Z"/>
          <w:rFonts w:ascii="Tahoma" w:hAnsi="Tahoma" w:cs="Tahoma"/>
          <w:b/>
          <w:iCs/>
        </w:rPr>
      </w:pPr>
      <w:ins w:id="559" w:author="Nupur Ray" w:date="2016-09-02T15:04:00Z">
        <w:r>
          <w:rPr>
            <w:noProof/>
            <w:lang w:val="en-IN" w:eastAsia="en-IN"/>
          </w:rPr>
          <w:lastRenderedPageBreak/>
          <w:drawing>
            <wp:inline distT="0" distB="0" distL="0" distR="0" wp14:anchorId="01D8D3C8" wp14:editId="625AAE66">
              <wp:extent cx="6389370" cy="3592195"/>
              <wp:effectExtent l="76200" t="76200" r="125730" b="141605"/>
              <wp:docPr id="38" name="Picture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6007A704" w14:textId="208D608B" w:rsidR="00AD0DFE" w:rsidRDefault="00AD0DFE" w:rsidP="0085289A">
      <w:pPr>
        <w:pStyle w:val="ListParagraph"/>
        <w:ind w:left="360"/>
        <w:jc w:val="both"/>
        <w:rPr>
          <w:ins w:id="560" w:author="Nupur Ray" w:date="2016-09-02T15:04:00Z"/>
          <w:rFonts w:ascii="Tahoma" w:hAnsi="Tahoma" w:cs="Tahoma"/>
          <w:b/>
          <w:iCs/>
        </w:rPr>
      </w:pPr>
    </w:p>
    <w:p w14:paraId="6ABD6CB1" w14:textId="0A2151CB" w:rsidR="00AD0DFE" w:rsidRDefault="00AD0DFE" w:rsidP="0085289A">
      <w:pPr>
        <w:pStyle w:val="ListParagraph"/>
        <w:ind w:left="360"/>
        <w:jc w:val="both"/>
        <w:rPr>
          <w:ins w:id="561" w:author="Nupur Ray" w:date="2016-09-02T15:04:00Z"/>
          <w:rFonts w:ascii="Tahoma" w:hAnsi="Tahoma" w:cs="Tahoma"/>
          <w:b/>
          <w:iCs/>
        </w:rPr>
      </w:pPr>
      <w:ins w:id="562" w:author="Nupur Ray" w:date="2016-09-02T15:04:00Z">
        <w:r>
          <w:rPr>
            <w:noProof/>
            <w:lang w:val="en-IN" w:eastAsia="en-IN"/>
          </w:rPr>
          <w:drawing>
            <wp:inline distT="0" distB="0" distL="0" distR="0" wp14:anchorId="3B4B93CA" wp14:editId="24E654D2">
              <wp:extent cx="6389370" cy="3592195"/>
              <wp:effectExtent l="76200" t="76200" r="125730" b="141605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5ECB6DAD" w14:textId="77777777" w:rsidR="00AD0DFE" w:rsidRPr="009D4BD8" w:rsidRDefault="00AD0DFE" w:rsidP="0085289A">
      <w:pPr>
        <w:pStyle w:val="ListParagraph"/>
        <w:ind w:left="360"/>
        <w:jc w:val="both"/>
        <w:rPr>
          <w:rFonts w:ascii="Tahoma" w:hAnsi="Tahoma" w:cs="Tahoma"/>
          <w:b/>
          <w:iCs/>
        </w:rPr>
      </w:pPr>
    </w:p>
    <w:p w14:paraId="680E2CE7" w14:textId="41DE3F68" w:rsidR="00054CFE" w:rsidRDefault="008228B1" w:rsidP="00054CFE">
      <w:pPr>
        <w:pStyle w:val="ListParagraph"/>
        <w:numPr>
          <w:ilvl w:val="0"/>
          <w:numId w:val="2"/>
        </w:numPr>
        <w:jc w:val="both"/>
        <w:rPr>
          <w:ins w:id="563" w:author="Nupur Ray" w:date="2016-09-02T15:14:00Z"/>
          <w:rFonts w:ascii="Tahoma" w:hAnsi="Tahoma" w:cs="Tahoma"/>
          <w:iCs/>
        </w:rPr>
      </w:pPr>
      <w:r>
        <w:rPr>
          <w:rFonts w:ascii="Tahoma" w:hAnsi="Tahoma" w:cs="Tahoma"/>
          <w:iCs/>
        </w:rPr>
        <w:lastRenderedPageBreak/>
        <w:t xml:space="preserve">Set the Top N condition to inactive. </w:t>
      </w:r>
      <w:r w:rsidR="00054CFE" w:rsidRPr="00054CFE">
        <w:rPr>
          <w:rFonts w:ascii="Tahoma" w:hAnsi="Tahoma" w:cs="Tahoma"/>
          <w:iCs/>
        </w:rPr>
        <w:t>Define a new condition</w:t>
      </w:r>
      <w:r>
        <w:rPr>
          <w:rFonts w:ascii="Tahoma" w:hAnsi="Tahoma" w:cs="Tahoma"/>
          <w:iCs/>
        </w:rPr>
        <w:t xml:space="preserve"> with the following values</w:t>
      </w:r>
      <w:r w:rsidR="00054CFE" w:rsidRPr="00054CFE">
        <w:rPr>
          <w:rFonts w:ascii="Tahoma" w:hAnsi="Tahoma" w:cs="Tahoma"/>
          <w:iCs/>
        </w:rPr>
        <w:t xml:space="preserve">: Use formula </w:t>
      </w:r>
      <w:r w:rsidR="00054CFE" w:rsidRPr="00054CFE">
        <w:rPr>
          <w:rFonts w:ascii="Tahoma" w:hAnsi="Tahoma" w:cs="Tahoma"/>
          <w:i/>
          <w:iCs/>
        </w:rPr>
        <w:t>Deviation</w:t>
      </w:r>
      <w:r w:rsidR="00054CFE" w:rsidRPr="00054CFE">
        <w:rPr>
          <w:rFonts w:ascii="Tahoma" w:hAnsi="Tahoma" w:cs="Tahoma"/>
          <w:iCs/>
        </w:rPr>
        <w:t xml:space="preserve">, operator </w:t>
      </w:r>
      <w:r w:rsidR="00054CFE" w:rsidRPr="00054CFE">
        <w:rPr>
          <w:rFonts w:ascii="Tahoma" w:hAnsi="Tahoma" w:cs="Tahoma"/>
          <w:i/>
          <w:iCs/>
        </w:rPr>
        <w:t>Less than</w:t>
      </w:r>
      <w:r w:rsidR="009D4BD8">
        <w:rPr>
          <w:rFonts w:ascii="Tahoma" w:hAnsi="Tahoma" w:cs="Tahoma"/>
          <w:iCs/>
        </w:rPr>
        <w:t xml:space="preserve"> and</w:t>
      </w:r>
      <w:r w:rsidR="00054CFE" w:rsidRPr="00054CFE">
        <w:rPr>
          <w:rFonts w:ascii="Tahoma" w:hAnsi="Tahoma" w:cs="Tahoma"/>
          <w:iCs/>
        </w:rPr>
        <w:t xml:space="preserve"> Value </w:t>
      </w:r>
      <w:r w:rsidR="00054CFE" w:rsidRPr="00054CFE">
        <w:rPr>
          <w:rFonts w:ascii="Tahoma" w:hAnsi="Tahoma" w:cs="Tahoma"/>
          <w:i/>
          <w:iCs/>
        </w:rPr>
        <w:t>0</w:t>
      </w:r>
      <w:r w:rsidR="00054CFE" w:rsidRPr="00054CFE">
        <w:rPr>
          <w:rFonts w:ascii="Tahoma" w:hAnsi="Tahoma" w:cs="Tahoma"/>
          <w:iCs/>
        </w:rPr>
        <w:t xml:space="preserve">. </w:t>
      </w:r>
    </w:p>
    <w:p w14:paraId="06334B82" w14:textId="4E8F1936" w:rsidR="00A305D9" w:rsidRDefault="00A305D9">
      <w:pPr>
        <w:pStyle w:val="ListParagraph"/>
        <w:ind w:left="360"/>
        <w:jc w:val="both"/>
        <w:rPr>
          <w:ins w:id="564" w:author="Nupur Ray" w:date="2016-09-02T15:13:00Z"/>
          <w:rFonts w:ascii="Tahoma" w:hAnsi="Tahoma" w:cs="Tahoma"/>
          <w:iCs/>
        </w:rPr>
        <w:pPrChange w:id="565" w:author="Nupur Ray" w:date="2016-09-02T15:14:00Z">
          <w:pPr>
            <w:pStyle w:val="ListParagraph"/>
            <w:numPr>
              <w:numId w:val="2"/>
            </w:numPr>
            <w:ind w:left="360" w:hanging="360"/>
            <w:jc w:val="both"/>
          </w:pPr>
        </w:pPrChange>
      </w:pPr>
      <w:ins w:id="566" w:author="Nupur Ray" w:date="2016-09-02T15:14:00Z">
        <w:r>
          <w:rPr>
            <w:noProof/>
            <w:lang w:val="en-IN" w:eastAsia="en-IN"/>
          </w:rPr>
          <w:drawing>
            <wp:inline distT="0" distB="0" distL="0" distR="0" wp14:anchorId="62C712E5" wp14:editId="6254AAAB">
              <wp:extent cx="6389370" cy="3592195"/>
              <wp:effectExtent l="76200" t="76200" r="125730" b="141605"/>
              <wp:docPr id="42" name="Picture 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513E948A" w14:textId="42329F37" w:rsidR="00A305D9" w:rsidRPr="00A305D9" w:rsidRDefault="00A305D9">
      <w:pPr>
        <w:jc w:val="both"/>
        <w:rPr>
          <w:ins w:id="567" w:author="Nupur Ray" w:date="2016-09-02T15:13:00Z"/>
          <w:rFonts w:ascii="Tahoma" w:hAnsi="Tahoma" w:cs="Tahoma"/>
          <w:iCs/>
          <w:rPrChange w:id="568" w:author="Nupur Ray" w:date="2016-09-02T15:13:00Z">
            <w:rPr>
              <w:ins w:id="569" w:author="Nupur Ray" w:date="2016-09-02T15:13:00Z"/>
              <w:rFonts w:ascii="Tahoma" w:hAnsi="Tahoma" w:cs="Tahoma"/>
            </w:rPr>
          </w:rPrChange>
        </w:rPr>
        <w:pPrChange w:id="570" w:author="Nupur Ray" w:date="2016-09-02T15:13:00Z">
          <w:pPr>
            <w:pStyle w:val="ListParagraph"/>
            <w:numPr>
              <w:numId w:val="2"/>
            </w:numPr>
            <w:ind w:left="360" w:hanging="360"/>
            <w:jc w:val="both"/>
          </w:pPr>
        </w:pPrChange>
      </w:pPr>
    </w:p>
    <w:p w14:paraId="5DC64647" w14:textId="4CA1058E" w:rsidR="00A305D9" w:rsidRPr="00054CFE" w:rsidRDefault="00A305D9">
      <w:pPr>
        <w:pStyle w:val="ListParagraph"/>
        <w:ind w:left="360"/>
        <w:jc w:val="both"/>
        <w:rPr>
          <w:rFonts w:ascii="Tahoma" w:hAnsi="Tahoma" w:cs="Tahoma"/>
          <w:iCs/>
        </w:rPr>
        <w:pPrChange w:id="571" w:author="Nupur Ray" w:date="2016-09-02T15:13:00Z">
          <w:pPr>
            <w:pStyle w:val="ListParagraph"/>
            <w:numPr>
              <w:numId w:val="2"/>
            </w:numPr>
            <w:ind w:left="360" w:hanging="360"/>
            <w:jc w:val="both"/>
          </w:pPr>
        </w:pPrChange>
      </w:pPr>
      <w:ins w:id="572" w:author="Nupur Ray" w:date="2016-09-02T15:13:00Z">
        <w:r>
          <w:rPr>
            <w:noProof/>
            <w:lang w:val="en-IN" w:eastAsia="en-IN"/>
          </w:rPr>
          <w:lastRenderedPageBreak/>
          <w:drawing>
            <wp:inline distT="0" distB="0" distL="0" distR="0" wp14:anchorId="585EFAAA" wp14:editId="5DA7DD1C">
              <wp:extent cx="6389370" cy="3592195"/>
              <wp:effectExtent l="76200" t="76200" r="125730" b="141605"/>
              <wp:docPr id="40" name="Picture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02DD9794" w14:textId="77777777" w:rsidR="0085289A" w:rsidRDefault="008228B1" w:rsidP="008228B1">
      <w:pPr>
        <w:jc w:val="both"/>
        <w:rPr>
          <w:rFonts w:ascii="Tahoma" w:hAnsi="Tahoma" w:cs="Tahoma"/>
          <w:b/>
          <w:iCs/>
        </w:rPr>
      </w:pPr>
      <w:r w:rsidRPr="008228B1">
        <w:rPr>
          <w:rFonts w:ascii="Tahoma" w:hAnsi="Tahoma" w:cs="Tahoma"/>
          <w:b/>
          <w:iCs/>
        </w:rPr>
        <w:t>Paste a screenshot of your query after displaying products with decreasing sales.</w:t>
      </w:r>
    </w:p>
    <w:p w14:paraId="0A0CAD56" w14:textId="49CBBA50" w:rsidR="008228B1" w:rsidRDefault="009F7A1C" w:rsidP="008228B1">
      <w:pPr>
        <w:jc w:val="both"/>
        <w:rPr>
          <w:ins w:id="573" w:author="Nupur Ray" w:date="2016-09-02T15:16:00Z"/>
          <w:rFonts w:ascii="Tahoma" w:hAnsi="Tahoma" w:cs="Tahoma"/>
          <w:b/>
          <w:iCs/>
        </w:rPr>
      </w:pPr>
      <w:ins w:id="574" w:author="Nupur Ray" w:date="2016-09-02T15:35:00Z">
        <w:r>
          <w:rPr>
            <w:noProof/>
            <w:lang w:val="en-IN" w:eastAsia="en-IN"/>
          </w:rPr>
          <w:drawing>
            <wp:inline distT="0" distB="0" distL="0" distR="0" wp14:anchorId="27B77A96" wp14:editId="4DE27C2A">
              <wp:extent cx="6389370" cy="3592195"/>
              <wp:effectExtent l="76200" t="76200" r="125730" b="141605"/>
              <wp:docPr id="47" name="Picture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514D92C7" w14:textId="4965A5C8" w:rsidR="00A305D9" w:rsidRPr="008228B1" w:rsidRDefault="009F7A1C" w:rsidP="008228B1">
      <w:pPr>
        <w:jc w:val="both"/>
        <w:rPr>
          <w:rFonts w:ascii="Tahoma" w:hAnsi="Tahoma" w:cs="Tahoma"/>
          <w:b/>
          <w:iCs/>
        </w:rPr>
      </w:pPr>
      <w:ins w:id="575" w:author="Nupur Ray" w:date="2016-09-02T15:35:00Z">
        <w:r>
          <w:rPr>
            <w:noProof/>
            <w:lang w:val="en-IN" w:eastAsia="en-IN"/>
          </w:rPr>
          <w:lastRenderedPageBreak/>
          <w:drawing>
            <wp:inline distT="0" distB="0" distL="0" distR="0" wp14:anchorId="5B95C67E" wp14:editId="507C29D2">
              <wp:extent cx="6389370" cy="3592195"/>
              <wp:effectExtent l="76200" t="76200" r="125730" b="141605"/>
              <wp:docPr id="48" name="Picture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106B730F" w14:textId="4C6C3F89" w:rsidR="00B00B6A" w:rsidRDefault="009F7A1C" w:rsidP="008228B1">
      <w:pPr>
        <w:jc w:val="both"/>
        <w:rPr>
          <w:ins w:id="576" w:author="Ashish" w:date="2016-08-16T00:30:00Z"/>
          <w:rFonts w:ascii="Tahoma" w:hAnsi="Tahoma" w:cs="Tahoma"/>
          <w:b/>
          <w:iCs/>
          <w:sz w:val="28"/>
        </w:rPr>
      </w:pPr>
      <w:ins w:id="577" w:author="Nupur Ray" w:date="2016-09-02T15:37:00Z">
        <w:r>
          <w:rPr>
            <w:noProof/>
            <w:lang w:val="en-IN" w:eastAsia="en-IN"/>
          </w:rPr>
          <w:drawing>
            <wp:inline distT="0" distB="0" distL="0" distR="0" wp14:anchorId="6FCE582A" wp14:editId="0679494B">
              <wp:extent cx="6389370" cy="3592195"/>
              <wp:effectExtent l="76200" t="76200" r="125730" b="141605"/>
              <wp:docPr id="49" name="Picture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0529C086" w14:textId="77777777" w:rsidR="00B00B6A" w:rsidRDefault="00B00B6A" w:rsidP="008228B1">
      <w:pPr>
        <w:jc w:val="both"/>
        <w:rPr>
          <w:ins w:id="578" w:author="Ashish" w:date="2016-08-16T00:30:00Z"/>
          <w:rFonts w:ascii="Tahoma" w:hAnsi="Tahoma" w:cs="Tahoma"/>
          <w:b/>
          <w:iCs/>
          <w:sz w:val="28"/>
        </w:rPr>
      </w:pPr>
    </w:p>
    <w:p w14:paraId="236261EF" w14:textId="77777777" w:rsidR="008228B1" w:rsidRDefault="008228B1" w:rsidP="008228B1">
      <w:pPr>
        <w:jc w:val="both"/>
        <w:rPr>
          <w:rFonts w:ascii="Tahoma" w:hAnsi="Tahoma" w:cs="Tahoma"/>
          <w:b/>
          <w:iCs/>
          <w:sz w:val="28"/>
        </w:rPr>
      </w:pPr>
      <w:r w:rsidRPr="008228B1">
        <w:rPr>
          <w:rFonts w:ascii="Tahoma" w:hAnsi="Tahoma" w:cs="Tahoma"/>
          <w:b/>
          <w:iCs/>
          <w:sz w:val="28"/>
        </w:rPr>
        <w:t>Variables</w:t>
      </w:r>
    </w:p>
    <w:p w14:paraId="1053E64F" w14:textId="77777777" w:rsidR="00407209" w:rsidRDefault="00DF1BD8" w:rsidP="008228B1">
      <w:pPr>
        <w:jc w:val="both"/>
        <w:rPr>
          <w:rFonts w:ascii="Tahoma" w:hAnsi="Tahoma" w:cs="Tahoma"/>
          <w:iCs/>
        </w:rPr>
      </w:pPr>
      <w:r>
        <w:rPr>
          <w:rFonts w:ascii="Tahoma" w:hAnsi="Tahoma" w:cs="Tahoma"/>
          <w:iCs/>
        </w:rPr>
        <w:t xml:space="preserve">Variables are </w:t>
      </w:r>
      <w:r w:rsidR="00407209" w:rsidRPr="00407209">
        <w:rPr>
          <w:rFonts w:ascii="Tahoma" w:hAnsi="Tahoma" w:cs="Tahoma"/>
          <w:iCs/>
        </w:rPr>
        <w:t xml:space="preserve">powerful concept to make queries more flexible, reduce </w:t>
      </w:r>
      <w:r w:rsidR="00407209">
        <w:rPr>
          <w:rFonts w:ascii="Tahoma" w:hAnsi="Tahoma" w:cs="Tahoma"/>
          <w:iCs/>
        </w:rPr>
        <w:t xml:space="preserve">the number of queries </w:t>
      </w:r>
      <w:r w:rsidR="00407209" w:rsidRPr="00407209">
        <w:rPr>
          <w:rFonts w:ascii="Tahoma" w:hAnsi="Tahoma" w:cs="Tahoma"/>
          <w:iCs/>
        </w:rPr>
        <w:t>and personalize query filters. In this exercise</w:t>
      </w:r>
      <w:r>
        <w:rPr>
          <w:rFonts w:ascii="Tahoma" w:hAnsi="Tahoma" w:cs="Tahoma"/>
          <w:iCs/>
        </w:rPr>
        <w:t>,</w:t>
      </w:r>
      <w:r w:rsidR="00407209" w:rsidRPr="00407209">
        <w:rPr>
          <w:rFonts w:ascii="Tahoma" w:hAnsi="Tahoma" w:cs="Tahoma"/>
          <w:iCs/>
        </w:rPr>
        <w:t xml:space="preserve"> we</w:t>
      </w:r>
      <w:r w:rsidR="00407209">
        <w:rPr>
          <w:rFonts w:ascii="Tahoma" w:hAnsi="Tahoma" w:cs="Tahoma"/>
          <w:iCs/>
        </w:rPr>
        <w:t xml:space="preserve"> will</w:t>
      </w:r>
      <w:r w:rsidR="00407209" w:rsidRPr="00407209">
        <w:rPr>
          <w:rFonts w:ascii="Tahoma" w:hAnsi="Tahoma" w:cs="Tahoma"/>
          <w:iCs/>
        </w:rPr>
        <w:t xml:space="preserve"> demonstrate two use cases for variables that replace a characteristic value. In SAP BW</w:t>
      </w:r>
      <w:r>
        <w:rPr>
          <w:rFonts w:ascii="Tahoma" w:hAnsi="Tahoma" w:cs="Tahoma"/>
          <w:iCs/>
        </w:rPr>
        <w:t>,</w:t>
      </w:r>
      <w:r w:rsidR="00407209" w:rsidRPr="00407209">
        <w:rPr>
          <w:rFonts w:ascii="Tahoma" w:hAnsi="Tahoma" w:cs="Tahoma"/>
          <w:iCs/>
        </w:rPr>
        <w:t xml:space="preserve"> there </w:t>
      </w:r>
      <w:r>
        <w:rPr>
          <w:rFonts w:ascii="Tahoma" w:hAnsi="Tahoma" w:cs="Tahoma"/>
          <w:iCs/>
        </w:rPr>
        <w:t xml:space="preserve">are </w:t>
      </w:r>
      <w:r w:rsidR="00407209" w:rsidRPr="00407209">
        <w:rPr>
          <w:rFonts w:ascii="Tahoma" w:hAnsi="Tahoma" w:cs="Tahoma"/>
          <w:iCs/>
        </w:rPr>
        <w:t>other variable types</w:t>
      </w:r>
      <w:r>
        <w:rPr>
          <w:rFonts w:ascii="Tahoma" w:hAnsi="Tahoma" w:cs="Tahoma"/>
          <w:iCs/>
        </w:rPr>
        <w:t xml:space="preserve"> such as </w:t>
      </w:r>
      <w:r w:rsidR="00407209" w:rsidRPr="00407209">
        <w:rPr>
          <w:rFonts w:ascii="Tahoma" w:hAnsi="Tahoma" w:cs="Tahoma"/>
          <w:iCs/>
        </w:rPr>
        <w:t>texts, hierarchies or formula elements.</w:t>
      </w:r>
    </w:p>
    <w:p w14:paraId="7DB71CC8" w14:textId="77777777" w:rsidR="00407209" w:rsidRPr="00407209" w:rsidRDefault="00407209" w:rsidP="008228B1">
      <w:pPr>
        <w:jc w:val="both"/>
        <w:rPr>
          <w:rFonts w:ascii="Tahoma" w:hAnsi="Tahoma" w:cs="Tahoma"/>
          <w:b/>
          <w:iCs/>
        </w:rPr>
      </w:pPr>
      <w:r w:rsidRPr="00407209">
        <w:rPr>
          <w:rFonts w:ascii="Tahoma" w:hAnsi="Tahoma" w:cs="Tahoma"/>
          <w:b/>
          <w:iCs/>
        </w:rPr>
        <w:t>Variable Without User Input (Processed by Customer Exit)</w:t>
      </w:r>
    </w:p>
    <w:p w14:paraId="74D81010" w14:textId="77777777" w:rsidR="00407209" w:rsidRPr="00407209" w:rsidRDefault="002456B3" w:rsidP="00ED0E66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  <w:iCs/>
        </w:rPr>
      </w:pPr>
      <w:r w:rsidRPr="008228B1">
        <w:rPr>
          <w:rFonts w:ascii="Tahoma" w:hAnsi="Tahoma" w:cs="Tahoma"/>
          <w:b/>
          <w:iCs/>
        </w:rPr>
        <w:t xml:space="preserve"> </w:t>
      </w:r>
      <w:r w:rsidR="00407209" w:rsidRPr="00407209">
        <w:rPr>
          <w:rFonts w:ascii="Tahoma" w:hAnsi="Tahoma" w:cs="Tahoma"/>
          <w:iCs/>
        </w:rPr>
        <w:t xml:space="preserve">Change your query again: Change the filter for </w:t>
      </w:r>
      <w:r w:rsidR="00407209" w:rsidRPr="00407209">
        <w:rPr>
          <w:rFonts w:ascii="Tahoma" w:hAnsi="Tahoma" w:cs="Tahoma"/>
          <w:i/>
          <w:iCs/>
        </w:rPr>
        <w:t>Country</w:t>
      </w:r>
      <w:r w:rsidR="00407209" w:rsidRPr="00407209">
        <w:rPr>
          <w:rFonts w:ascii="Tahoma" w:hAnsi="Tahoma" w:cs="Tahoma"/>
          <w:iCs/>
        </w:rPr>
        <w:t xml:space="preserve">. Instead of having a fixed value "US", use variable </w:t>
      </w:r>
      <w:r w:rsidR="00407209" w:rsidRPr="00407209">
        <w:rPr>
          <w:rFonts w:ascii="Tahoma" w:hAnsi="Tahoma" w:cs="Tahoma"/>
          <w:i/>
          <w:iCs/>
        </w:rPr>
        <w:t>BI Curriculum: Country based on User Name</w:t>
      </w:r>
      <w:r w:rsidR="00407209" w:rsidRPr="00407209">
        <w:rPr>
          <w:rFonts w:ascii="Tahoma" w:hAnsi="Tahoma" w:cs="Tahoma"/>
          <w:iCs/>
        </w:rPr>
        <w:t xml:space="preserve"> (technical name ZVAR_</w:t>
      </w:r>
      <w:r w:rsidR="00E221CA" w:rsidRPr="00407209">
        <w:rPr>
          <w:rFonts w:ascii="Tahoma" w:hAnsi="Tahoma" w:cs="Tahoma"/>
          <w:iCs/>
        </w:rPr>
        <w:t>COUNTRY)</w:t>
      </w:r>
      <w:r w:rsidR="00407209" w:rsidRPr="00407209">
        <w:rPr>
          <w:rFonts w:ascii="Tahoma" w:hAnsi="Tahoma" w:cs="Tahoma"/>
          <w:iCs/>
        </w:rPr>
        <w:t>:</w:t>
      </w:r>
    </w:p>
    <w:p w14:paraId="1FED3185" w14:textId="77777777" w:rsidR="00E221CA" w:rsidRDefault="00E221CA" w:rsidP="00407209">
      <w:pPr>
        <w:pStyle w:val="ListParagraph"/>
        <w:ind w:left="360"/>
        <w:jc w:val="both"/>
        <w:rPr>
          <w:rFonts w:ascii="Tahoma" w:hAnsi="Tahoma" w:cs="Tahoma"/>
          <w:iCs/>
        </w:rPr>
      </w:pPr>
    </w:p>
    <w:p w14:paraId="699190F5" w14:textId="77777777" w:rsidR="00ED0E66" w:rsidRDefault="00407209" w:rsidP="00ED0E66">
      <w:pPr>
        <w:pStyle w:val="ListParagraph"/>
        <w:ind w:left="360"/>
        <w:jc w:val="both"/>
        <w:rPr>
          <w:rFonts w:ascii="Tahoma" w:hAnsi="Tahoma" w:cs="Tahoma"/>
          <w:iCs/>
        </w:rPr>
      </w:pPr>
      <w:r w:rsidRPr="00407209">
        <w:rPr>
          <w:rFonts w:ascii="Tahoma" w:hAnsi="Tahoma" w:cs="Tahoma"/>
          <w:iCs/>
        </w:rPr>
        <w:t>In Query Designer</w:t>
      </w:r>
      <w:r w:rsidR="00DF1BD8">
        <w:rPr>
          <w:rFonts w:ascii="Tahoma" w:hAnsi="Tahoma" w:cs="Tahoma"/>
          <w:iCs/>
        </w:rPr>
        <w:t>,</w:t>
      </w:r>
      <w:r w:rsidRPr="00407209">
        <w:rPr>
          <w:rFonts w:ascii="Tahoma" w:hAnsi="Tahoma" w:cs="Tahoma"/>
          <w:iCs/>
        </w:rPr>
        <w:t xml:space="preserve"> go to the </w:t>
      </w:r>
      <w:r w:rsidRPr="00407209">
        <w:rPr>
          <w:rFonts w:ascii="Tahoma" w:hAnsi="Tahoma" w:cs="Tahoma"/>
          <w:i/>
          <w:iCs/>
        </w:rPr>
        <w:t xml:space="preserve">Filter </w:t>
      </w:r>
      <w:r w:rsidRPr="00407209">
        <w:rPr>
          <w:rFonts w:ascii="Tahoma" w:hAnsi="Tahoma" w:cs="Tahoma"/>
          <w:iCs/>
        </w:rPr>
        <w:t xml:space="preserve">tab, remove filter for </w:t>
      </w:r>
      <w:r w:rsidRPr="00407209">
        <w:rPr>
          <w:rFonts w:ascii="Tahoma" w:hAnsi="Tahoma" w:cs="Tahoma"/>
          <w:i/>
          <w:iCs/>
        </w:rPr>
        <w:t>Country</w:t>
      </w:r>
      <w:r w:rsidRPr="00407209">
        <w:rPr>
          <w:rFonts w:ascii="Tahoma" w:hAnsi="Tahoma" w:cs="Tahoma"/>
          <w:iCs/>
        </w:rPr>
        <w:t>,</w:t>
      </w:r>
      <w:r w:rsidR="00ED0E66">
        <w:rPr>
          <w:rFonts w:ascii="Tahoma" w:hAnsi="Tahoma" w:cs="Tahoma"/>
          <w:iCs/>
        </w:rPr>
        <w:t xml:space="preserve"> expand Country in Dimensions, right click on Characteristic Variable Values and select New Variable. Enter the following details:</w:t>
      </w:r>
    </w:p>
    <w:p w14:paraId="1072F873" w14:textId="77777777" w:rsidR="00ED0E66" w:rsidRPr="00ED0E66" w:rsidRDefault="00ED0E66" w:rsidP="00ED0E66">
      <w:pPr>
        <w:pStyle w:val="ListParagraph"/>
        <w:numPr>
          <w:ilvl w:val="0"/>
          <w:numId w:val="15"/>
        </w:numPr>
        <w:jc w:val="both"/>
        <w:rPr>
          <w:rFonts w:ascii="Tahoma" w:hAnsi="Tahoma" w:cs="Tahoma"/>
          <w:iCs/>
        </w:rPr>
      </w:pPr>
      <w:r>
        <w:rPr>
          <w:rFonts w:ascii="Tahoma" w:hAnsi="Tahoma" w:cs="Tahoma"/>
          <w:iCs/>
        </w:rPr>
        <w:t xml:space="preserve">Description: </w:t>
      </w:r>
      <w:r w:rsidRPr="00407209">
        <w:rPr>
          <w:rFonts w:ascii="Tahoma" w:hAnsi="Tahoma" w:cs="Tahoma"/>
          <w:i/>
          <w:iCs/>
        </w:rPr>
        <w:t>BI Curriculum: Country based on User Name</w:t>
      </w:r>
    </w:p>
    <w:p w14:paraId="25B20768" w14:textId="77777777" w:rsidR="00ED0E66" w:rsidRDefault="00ED0E66" w:rsidP="00ED0E66">
      <w:pPr>
        <w:pStyle w:val="ListParagraph"/>
        <w:numPr>
          <w:ilvl w:val="0"/>
          <w:numId w:val="15"/>
        </w:numPr>
        <w:jc w:val="both"/>
        <w:rPr>
          <w:rFonts w:ascii="Tahoma" w:hAnsi="Tahoma" w:cs="Tahoma"/>
          <w:iCs/>
        </w:rPr>
      </w:pPr>
      <w:r>
        <w:rPr>
          <w:rFonts w:ascii="Tahoma" w:hAnsi="Tahoma" w:cs="Tahoma"/>
          <w:iCs/>
        </w:rPr>
        <w:t xml:space="preserve">Technical Name: </w:t>
      </w:r>
      <w:r w:rsidRPr="00ED0E66">
        <w:rPr>
          <w:rFonts w:ascii="Tahoma" w:hAnsi="Tahoma" w:cs="Tahoma"/>
          <w:iCs/>
        </w:rPr>
        <w:t>ZVAR_COUNTRY</w:t>
      </w:r>
    </w:p>
    <w:p w14:paraId="39D2DA07" w14:textId="77777777" w:rsidR="00ED0E66" w:rsidRDefault="00ED0E66" w:rsidP="00ED0E66">
      <w:pPr>
        <w:pStyle w:val="ListParagraph"/>
        <w:numPr>
          <w:ilvl w:val="0"/>
          <w:numId w:val="15"/>
        </w:numPr>
        <w:jc w:val="both"/>
        <w:rPr>
          <w:rFonts w:ascii="Tahoma" w:hAnsi="Tahoma" w:cs="Tahoma"/>
          <w:iCs/>
        </w:rPr>
      </w:pPr>
      <w:r>
        <w:rPr>
          <w:rFonts w:ascii="Tahoma" w:hAnsi="Tahoma" w:cs="Tahoma"/>
          <w:iCs/>
        </w:rPr>
        <w:t xml:space="preserve">Processing </w:t>
      </w:r>
      <w:r w:rsidR="00DF1BD8">
        <w:rPr>
          <w:rFonts w:ascii="Tahoma" w:hAnsi="Tahoma" w:cs="Tahoma"/>
          <w:iCs/>
        </w:rPr>
        <w:t>by</w:t>
      </w:r>
      <w:r>
        <w:rPr>
          <w:rFonts w:ascii="Tahoma" w:hAnsi="Tahoma" w:cs="Tahoma"/>
          <w:iCs/>
        </w:rPr>
        <w:t>: Customer Exit</w:t>
      </w:r>
    </w:p>
    <w:p w14:paraId="69030FB0" w14:textId="77777777" w:rsidR="00ED0E66" w:rsidRDefault="00ED0E66" w:rsidP="00ED0E66">
      <w:pPr>
        <w:pStyle w:val="ListParagraph"/>
        <w:numPr>
          <w:ilvl w:val="0"/>
          <w:numId w:val="15"/>
        </w:numPr>
        <w:jc w:val="both"/>
        <w:rPr>
          <w:rFonts w:ascii="Tahoma" w:hAnsi="Tahoma" w:cs="Tahoma"/>
          <w:iCs/>
        </w:rPr>
      </w:pPr>
      <w:r>
        <w:rPr>
          <w:rFonts w:ascii="Tahoma" w:hAnsi="Tahoma" w:cs="Tahoma"/>
          <w:iCs/>
        </w:rPr>
        <w:t>Reference Characteristic: Country</w:t>
      </w:r>
    </w:p>
    <w:p w14:paraId="357DC847" w14:textId="77777777" w:rsidR="00407209" w:rsidRDefault="00ED0E66" w:rsidP="00ED0E66">
      <w:pPr>
        <w:pStyle w:val="ListParagraph"/>
        <w:ind w:left="360"/>
        <w:jc w:val="both"/>
        <w:rPr>
          <w:rFonts w:ascii="Tahoma" w:hAnsi="Tahoma" w:cs="Tahoma"/>
          <w:iCs/>
        </w:rPr>
      </w:pPr>
      <w:r w:rsidRPr="00ED0E66">
        <w:rPr>
          <w:rFonts w:ascii="Tahoma" w:hAnsi="Tahoma" w:cs="Tahoma"/>
          <w:iCs/>
        </w:rPr>
        <w:t>Click OK. D</w:t>
      </w:r>
      <w:r w:rsidR="00407209" w:rsidRPr="00ED0E66">
        <w:rPr>
          <w:rFonts w:ascii="Tahoma" w:hAnsi="Tahoma" w:cs="Tahoma"/>
          <w:iCs/>
        </w:rPr>
        <w:t xml:space="preserve">rag the variable </w:t>
      </w:r>
      <w:r w:rsidR="00407209" w:rsidRPr="00ED0E66">
        <w:rPr>
          <w:rFonts w:ascii="Tahoma" w:hAnsi="Tahoma" w:cs="Tahoma"/>
          <w:i/>
          <w:iCs/>
        </w:rPr>
        <w:t>BI Curriculum: Country based on User Name</w:t>
      </w:r>
      <w:r w:rsidR="00407209" w:rsidRPr="00ED0E66">
        <w:rPr>
          <w:rFonts w:ascii="Tahoma" w:hAnsi="Tahoma" w:cs="Tahoma"/>
          <w:iCs/>
        </w:rPr>
        <w:t xml:space="preserve"> (technical name ZVAR_COUNTRY) onto </w:t>
      </w:r>
      <w:r w:rsidR="00E221CA" w:rsidRPr="00ED0E66">
        <w:rPr>
          <w:rFonts w:ascii="Tahoma" w:hAnsi="Tahoma" w:cs="Tahoma"/>
          <w:iCs/>
        </w:rPr>
        <w:t>Characteristic Restrictions</w:t>
      </w:r>
      <w:r w:rsidR="00407209" w:rsidRPr="00ED0E66">
        <w:rPr>
          <w:rFonts w:ascii="Tahoma" w:hAnsi="Tahoma" w:cs="Tahoma"/>
          <w:iCs/>
        </w:rPr>
        <w:t xml:space="preserve"> </w:t>
      </w:r>
      <w:r w:rsidR="00E221CA" w:rsidRPr="00ED0E66">
        <w:rPr>
          <w:rFonts w:ascii="Tahoma" w:hAnsi="Tahoma" w:cs="Tahoma"/>
          <w:i/>
          <w:iCs/>
        </w:rPr>
        <w:t>Country</w:t>
      </w:r>
      <w:r w:rsidR="00407209" w:rsidRPr="00ED0E66">
        <w:rPr>
          <w:rFonts w:ascii="Tahoma" w:hAnsi="Tahoma" w:cs="Tahoma"/>
          <w:iCs/>
        </w:rPr>
        <w:t>.</w:t>
      </w:r>
    </w:p>
    <w:p w14:paraId="35791081" w14:textId="77777777" w:rsidR="00ED0E66" w:rsidRDefault="00ED0E66" w:rsidP="00ED0E66">
      <w:pPr>
        <w:pStyle w:val="ListParagraph"/>
        <w:ind w:left="360"/>
        <w:jc w:val="both"/>
        <w:rPr>
          <w:rFonts w:ascii="Tahoma" w:hAnsi="Tahoma" w:cs="Tahoma"/>
          <w:iCs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24C1AF5" wp14:editId="7CB30E57">
            <wp:extent cx="6389370" cy="46393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EDFF" w14:textId="77777777" w:rsidR="00ED0E66" w:rsidRPr="00ED0E66" w:rsidRDefault="00ED0E66" w:rsidP="00ED0E66">
      <w:pPr>
        <w:pStyle w:val="ListParagraph"/>
        <w:ind w:left="360"/>
        <w:jc w:val="both"/>
        <w:rPr>
          <w:rFonts w:ascii="Tahoma" w:hAnsi="Tahoma" w:cs="Tahoma"/>
          <w:iCs/>
        </w:rPr>
      </w:pPr>
    </w:p>
    <w:p w14:paraId="07090DE8" w14:textId="77777777" w:rsidR="008228B1" w:rsidRDefault="00ED0E66" w:rsidP="008228B1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  <w:iCs/>
        </w:rPr>
      </w:pPr>
      <w:r w:rsidRPr="00ED0E66">
        <w:rPr>
          <w:rFonts w:ascii="Tahoma" w:hAnsi="Tahoma" w:cs="Tahoma"/>
          <w:iCs/>
        </w:rPr>
        <w:t xml:space="preserve">Save and test your query. </w:t>
      </w:r>
    </w:p>
    <w:p w14:paraId="01672E97" w14:textId="77777777" w:rsidR="00ED0E66" w:rsidRDefault="00ED0E66" w:rsidP="00ED0E66">
      <w:pPr>
        <w:jc w:val="both"/>
        <w:rPr>
          <w:rFonts w:ascii="Tahoma" w:hAnsi="Tahoma" w:cs="Tahoma"/>
          <w:b/>
          <w:iCs/>
        </w:rPr>
      </w:pPr>
      <w:r w:rsidRPr="00ED0E66">
        <w:rPr>
          <w:rFonts w:ascii="Tahoma" w:hAnsi="Tahoma" w:cs="Tahoma"/>
          <w:b/>
          <w:iCs/>
        </w:rPr>
        <w:t>Paste a screenshot of your query after filtering it with a variable (processed by customer exit).</w:t>
      </w:r>
    </w:p>
    <w:p w14:paraId="6E730366" w14:textId="59C8704F" w:rsidR="00ED0E66" w:rsidRDefault="000A6149" w:rsidP="00ED0E66">
      <w:pPr>
        <w:jc w:val="both"/>
        <w:rPr>
          <w:rFonts w:ascii="Tahoma" w:hAnsi="Tahoma" w:cs="Tahoma"/>
          <w:b/>
          <w:iCs/>
        </w:rPr>
      </w:pPr>
      <w:ins w:id="579" w:author="Nupur Ray" w:date="2016-09-02T16:25:00Z">
        <w:r>
          <w:rPr>
            <w:noProof/>
            <w:lang w:val="en-IN" w:eastAsia="en-IN"/>
          </w:rPr>
          <w:lastRenderedPageBreak/>
          <w:drawing>
            <wp:inline distT="0" distB="0" distL="0" distR="0" wp14:anchorId="79897F68" wp14:editId="375B31BB">
              <wp:extent cx="6389370" cy="3592195"/>
              <wp:effectExtent l="76200" t="76200" r="125730" b="141605"/>
              <wp:docPr id="5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4D564C84" w14:textId="255F07BD" w:rsidR="00ED0E66" w:rsidRDefault="0066584C" w:rsidP="00ED0E66">
      <w:pPr>
        <w:jc w:val="both"/>
        <w:rPr>
          <w:ins w:id="580" w:author="Nupur Ray" w:date="2016-09-02T17:20:00Z"/>
          <w:rFonts w:ascii="Tahoma" w:hAnsi="Tahoma" w:cs="Tahoma"/>
          <w:b/>
          <w:iCs/>
        </w:rPr>
      </w:pPr>
      <w:ins w:id="581" w:author="Nupur Ray" w:date="2016-09-02T17:19:00Z">
        <w:r>
          <w:rPr>
            <w:noProof/>
            <w:lang w:val="en-IN" w:eastAsia="en-IN"/>
          </w:rPr>
          <w:drawing>
            <wp:inline distT="0" distB="0" distL="0" distR="0" wp14:anchorId="54592D2D" wp14:editId="46401574">
              <wp:extent cx="6389370" cy="3592195"/>
              <wp:effectExtent l="76200" t="76200" r="125730" b="141605"/>
              <wp:docPr id="52" name="Picture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49B8A810" w14:textId="482426BB" w:rsidR="0066584C" w:rsidRDefault="0066584C" w:rsidP="00ED0E66">
      <w:pPr>
        <w:jc w:val="both"/>
        <w:rPr>
          <w:ins w:id="582" w:author="Nupur Ray" w:date="2016-09-02T17:20:00Z"/>
          <w:rFonts w:ascii="Tahoma" w:hAnsi="Tahoma" w:cs="Tahoma"/>
          <w:b/>
          <w:iCs/>
        </w:rPr>
      </w:pPr>
      <w:ins w:id="583" w:author="Nupur Ray" w:date="2016-09-02T17:20:00Z">
        <w:r>
          <w:rPr>
            <w:noProof/>
            <w:lang w:val="en-IN" w:eastAsia="en-IN"/>
          </w:rPr>
          <w:lastRenderedPageBreak/>
          <w:drawing>
            <wp:inline distT="0" distB="0" distL="0" distR="0" wp14:anchorId="6255D3F6" wp14:editId="7776F232">
              <wp:extent cx="6389370" cy="3592195"/>
              <wp:effectExtent l="76200" t="76200" r="125730" b="141605"/>
              <wp:docPr id="53" name="Picture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2DEEAAC7" w14:textId="6E99CAA6" w:rsidR="0066584C" w:rsidRDefault="0066584C" w:rsidP="00ED0E66">
      <w:pPr>
        <w:jc w:val="both"/>
        <w:rPr>
          <w:ins w:id="584" w:author="Nupur Ray" w:date="2016-09-02T17:20:00Z"/>
          <w:rFonts w:ascii="Tahoma" w:hAnsi="Tahoma" w:cs="Tahoma"/>
          <w:b/>
          <w:iCs/>
        </w:rPr>
      </w:pPr>
      <w:ins w:id="585" w:author="Nupur Ray" w:date="2016-09-02T17:20:00Z">
        <w:r>
          <w:rPr>
            <w:noProof/>
            <w:lang w:val="en-IN" w:eastAsia="en-IN"/>
          </w:rPr>
          <w:drawing>
            <wp:inline distT="0" distB="0" distL="0" distR="0" wp14:anchorId="1D003386" wp14:editId="22A8F361">
              <wp:extent cx="6389370" cy="3592195"/>
              <wp:effectExtent l="76200" t="76200" r="125730" b="141605"/>
              <wp:docPr id="54" name="Picture 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1303B3EC" w14:textId="03F4D47E" w:rsidR="0066584C" w:rsidRDefault="0066584C" w:rsidP="00ED0E66">
      <w:pPr>
        <w:jc w:val="both"/>
        <w:rPr>
          <w:ins w:id="586" w:author="Nupur Ray" w:date="2016-09-02T17:21:00Z"/>
          <w:rFonts w:ascii="Tahoma" w:hAnsi="Tahoma" w:cs="Tahoma"/>
          <w:b/>
          <w:iCs/>
        </w:rPr>
      </w:pPr>
      <w:ins w:id="587" w:author="Nupur Ray" w:date="2016-09-02T17:20:00Z">
        <w:r>
          <w:rPr>
            <w:noProof/>
            <w:lang w:val="en-IN" w:eastAsia="en-IN"/>
          </w:rPr>
          <w:lastRenderedPageBreak/>
          <w:drawing>
            <wp:inline distT="0" distB="0" distL="0" distR="0" wp14:anchorId="00B513A8" wp14:editId="12C0A290">
              <wp:extent cx="6389370" cy="3592195"/>
              <wp:effectExtent l="76200" t="76200" r="125730" b="141605"/>
              <wp:docPr id="55" name="Pictur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62889AF9" w14:textId="30B3D78A" w:rsidR="0066584C" w:rsidRDefault="0066584C" w:rsidP="00ED0E66">
      <w:pPr>
        <w:jc w:val="both"/>
        <w:rPr>
          <w:rFonts w:ascii="Tahoma" w:hAnsi="Tahoma" w:cs="Tahoma"/>
          <w:b/>
          <w:iCs/>
        </w:rPr>
      </w:pPr>
      <w:ins w:id="588" w:author="Nupur Ray" w:date="2016-09-02T17:21:00Z">
        <w:r>
          <w:rPr>
            <w:noProof/>
            <w:lang w:val="en-IN" w:eastAsia="en-IN"/>
          </w:rPr>
          <w:drawing>
            <wp:inline distT="0" distB="0" distL="0" distR="0" wp14:anchorId="7E609196" wp14:editId="3C76E330">
              <wp:extent cx="6389370" cy="3592195"/>
              <wp:effectExtent l="76200" t="76200" r="125730" b="141605"/>
              <wp:docPr id="56" name="Picture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02C2334E" w14:textId="77777777" w:rsidR="00ED0E66" w:rsidRDefault="00ED0E66" w:rsidP="00ED0E66">
      <w:pPr>
        <w:jc w:val="both"/>
        <w:rPr>
          <w:rFonts w:ascii="Tahoma" w:hAnsi="Tahoma" w:cs="Tahoma"/>
          <w:iCs/>
        </w:rPr>
      </w:pPr>
      <w:r w:rsidRPr="00ED0E66">
        <w:rPr>
          <w:rFonts w:ascii="Tahoma" w:hAnsi="Tahoma" w:cs="Tahoma"/>
          <w:iCs/>
        </w:rPr>
        <w:lastRenderedPageBreak/>
        <w:t xml:space="preserve">All students having a user id ending with an </w:t>
      </w:r>
      <w:r w:rsidRPr="00ED0E66">
        <w:rPr>
          <w:rFonts w:ascii="Tahoma" w:hAnsi="Tahoma" w:cs="Tahoma"/>
          <w:bCs/>
          <w:iCs/>
        </w:rPr>
        <w:t>odd number</w:t>
      </w:r>
      <w:r w:rsidRPr="00ED0E66">
        <w:rPr>
          <w:rFonts w:ascii="Tahoma" w:hAnsi="Tahoma" w:cs="Tahoma"/>
          <w:iCs/>
        </w:rPr>
        <w:t xml:space="preserve"> should get </w:t>
      </w:r>
      <w:r w:rsidRPr="00ED0E66">
        <w:rPr>
          <w:rFonts w:ascii="Tahoma" w:hAnsi="Tahoma" w:cs="Tahoma"/>
          <w:i/>
          <w:iCs/>
        </w:rPr>
        <w:t xml:space="preserve">Country </w:t>
      </w:r>
      <w:r w:rsidRPr="00ED0E66">
        <w:rPr>
          <w:rFonts w:ascii="Tahoma" w:hAnsi="Tahoma" w:cs="Tahoma"/>
          <w:iCs/>
        </w:rPr>
        <w:t xml:space="preserve">= US, all user ids ending with an </w:t>
      </w:r>
      <w:r w:rsidRPr="00ED0E66">
        <w:rPr>
          <w:rFonts w:ascii="Tahoma" w:hAnsi="Tahoma" w:cs="Tahoma"/>
          <w:bCs/>
          <w:iCs/>
        </w:rPr>
        <w:t>even number</w:t>
      </w:r>
      <w:r w:rsidRPr="00ED0E66">
        <w:rPr>
          <w:rFonts w:ascii="Tahoma" w:hAnsi="Tahoma" w:cs="Tahoma"/>
          <w:iCs/>
        </w:rPr>
        <w:t xml:space="preserve"> or ending </w:t>
      </w:r>
      <w:r w:rsidRPr="00ED0E66">
        <w:rPr>
          <w:rFonts w:ascii="Tahoma" w:hAnsi="Tahoma" w:cs="Tahoma"/>
          <w:bCs/>
          <w:iCs/>
        </w:rPr>
        <w:t>without a number</w:t>
      </w:r>
      <w:r w:rsidRPr="00ED0E66">
        <w:rPr>
          <w:rFonts w:ascii="Tahoma" w:hAnsi="Tahoma" w:cs="Tahoma"/>
          <w:iCs/>
        </w:rPr>
        <w:t xml:space="preserve"> should get </w:t>
      </w:r>
      <w:r w:rsidRPr="00ED0E66">
        <w:rPr>
          <w:rFonts w:ascii="Tahoma" w:hAnsi="Tahoma" w:cs="Tahoma"/>
          <w:i/>
          <w:iCs/>
        </w:rPr>
        <w:t xml:space="preserve">Country </w:t>
      </w:r>
      <w:r w:rsidRPr="00ED0E66">
        <w:rPr>
          <w:rFonts w:ascii="Tahoma" w:hAnsi="Tahoma" w:cs="Tahoma"/>
          <w:iCs/>
        </w:rPr>
        <w:t>= DE. This is determined in a customer exit program. In real life</w:t>
      </w:r>
      <w:r w:rsidR="00633407">
        <w:rPr>
          <w:rFonts w:ascii="Tahoma" w:hAnsi="Tahoma" w:cs="Tahoma"/>
          <w:iCs/>
        </w:rPr>
        <w:t>,</w:t>
      </w:r>
      <w:r w:rsidRPr="00ED0E66">
        <w:rPr>
          <w:rFonts w:ascii="Tahoma" w:hAnsi="Tahoma" w:cs="Tahoma"/>
          <w:iCs/>
        </w:rPr>
        <w:t xml:space="preserve"> this is usually determined by the user's authorizations.</w:t>
      </w:r>
    </w:p>
    <w:p w14:paraId="6F36F885" w14:textId="77777777" w:rsidR="00ED0E66" w:rsidRPr="00ED0E66" w:rsidRDefault="00ED0E66" w:rsidP="00ED0E66">
      <w:pPr>
        <w:jc w:val="both"/>
        <w:rPr>
          <w:rFonts w:ascii="Tahoma" w:hAnsi="Tahoma" w:cs="Tahoma"/>
          <w:b/>
          <w:bCs/>
          <w:iCs/>
        </w:rPr>
      </w:pPr>
      <w:r w:rsidRPr="00ED0E66">
        <w:rPr>
          <w:rFonts w:ascii="Tahoma" w:hAnsi="Tahoma" w:cs="Tahoma"/>
          <w:b/>
          <w:bCs/>
          <w:iCs/>
        </w:rPr>
        <w:t>Variable for Manual Input</w:t>
      </w:r>
    </w:p>
    <w:p w14:paraId="2AE90792" w14:textId="77777777" w:rsidR="00ED0E66" w:rsidRDefault="00113483" w:rsidP="00ED0E66">
      <w:pPr>
        <w:jc w:val="both"/>
        <w:rPr>
          <w:rFonts w:ascii="Tahoma" w:hAnsi="Tahoma" w:cs="Tahoma"/>
          <w:iCs/>
        </w:rPr>
      </w:pPr>
      <w:r w:rsidRPr="00113483">
        <w:rPr>
          <w:rFonts w:ascii="Tahoma" w:hAnsi="Tahoma" w:cs="Tahoma"/>
          <w:iCs/>
        </w:rPr>
        <w:t>Many variables provide values to parametrize</w:t>
      </w:r>
      <w:r w:rsidR="00633407">
        <w:rPr>
          <w:rFonts w:ascii="Tahoma" w:hAnsi="Tahoma" w:cs="Tahoma"/>
          <w:iCs/>
        </w:rPr>
        <w:t>d</w:t>
      </w:r>
      <w:r w:rsidRPr="00113483">
        <w:rPr>
          <w:rFonts w:ascii="Tahoma" w:hAnsi="Tahoma" w:cs="Tahoma"/>
          <w:iCs/>
        </w:rPr>
        <w:t xml:space="preserve"> queries. The user is prompted to type in values when the query is executed. As an example</w:t>
      </w:r>
      <w:r w:rsidR="00633407">
        <w:rPr>
          <w:rFonts w:ascii="Tahoma" w:hAnsi="Tahoma" w:cs="Tahoma"/>
          <w:iCs/>
        </w:rPr>
        <w:t>, use c</w:t>
      </w:r>
      <w:r w:rsidRPr="00113483">
        <w:rPr>
          <w:rFonts w:ascii="Tahoma" w:hAnsi="Tahoma" w:cs="Tahoma"/>
          <w:iCs/>
        </w:rPr>
        <w:t>urren</w:t>
      </w:r>
      <w:r w:rsidR="00633407">
        <w:rPr>
          <w:rFonts w:ascii="Tahoma" w:hAnsi="Tahoma" w:cs="Tahoma"/>
          <w:iCs/>
        </w:rPr>
        <w:t>cy conversion type that gets</w:t>
      </w:r>
      <w:r w:rsidR="00986C11">
        <w:rPr>
          <w:rFonts w:ascii="Tahoma" w:hAnsi="Tahoma" w:cs="Tahoma"/>
          <w:iCs/>
        </w:rPr>
        <w:t xml:space="preserve"> To-C</w:t>
      </w:r>
      <w:r w:rsidRPr="00113483">
        <w:rPr>
          <w:rFonts w:ascii="Tahoma" w:hAnsi="Tahoma" w:cs="Tahoma"/>
          <w:iCs/>
        </w:rPr>
        <w:t>urrency from a variable.</w:t>
      </w:r>
    </w:p>
    <w:p w14:paraId="48D4432E" w14:textId="77777777" w:rsidR="00113483" w:rsidRDefault="00113483" w:rsidP="00113483">
      <w:pPr>
        <w:pStyle w:val="ListParagraph"/>
        <w:numPr>
          <w:ilvl w:val="0"/>
          <w:numId w:val="2"/>
        </w:numPr>
        <w:jc w:val="both"/>
        <w:rPr>
          <w:rFonts w:ascii="Tahoma" w:hAnsi="Tahoma" w:cs="Tahoma"/>
          <w:iCs/>
        </w:rPr>
      </w:pPr>
      <w:r w:rsidRPr="00113483">
        <w:rPr>
          <w:rFonts w:ascii="Tahoma" w:hAnsi="Tahoma" w:cs="Tahoma"/>
          <w:iCs/>
        </w:rPr>
        <w:t xml:space="preserve">Change your query again: Add </w:t>
      </w:r>
      <w:r w:rsidRPr="00113483">
        <w:rPr>
          <w:rFonts w:ascii="Tahoma" w:hAnsi="Tahoma" w:cs="Tahoma"/>
          <w:i/>
          <w:iCs/>
        </w:rPr>
        <w:t>Revenue</w:t>
      </w:r>
      <w:r w:rsidRPr="00113483">
        <w:rPr>
          <w:rFonts w:ascii="Tahoma" w:hAnsi="Tahoma" w:cs="Tahoma"/>
          <w:iCs/>
        </w:rPr>
        <w:t xml:space="preserve"> to the columns (choose </w:t>
      </w:r>
      <w:r w:rsidRPr="00113483">
        <w:rPr>
          <w:rFonts w:ascii="Tahoma" w:hAnsi="Tahoma" w:cs="Tahoma"/>
          <w:i/>
          <w:iCs/>
        </w:rPr>
        <w:t>Always show</w:t>
      </w:r>
      <w:r>
        <w:rPr>
          <w:rFonts w:ascii="Tahoma" w:hAnsi="Tahoma" w:cs="Tahoma"/>
          <w:iCs/>
        </w:rPr>
        <w:t xml:space="preserve"> in the properties)</w:t>
      </w:r>
      <w:r w:rsidRPr="00113483">
        <w:rPr>
          <w:rFonts w:ascii="Tahoma" w:hAnsi="Tahoma" w:cs="Tahoma"/>
          <w:iCs/>
        </w:rPr>
        <w:t xml:space="preserve">. Use Conversion Type </w:t>
      </w:r>
      <w:r w:rsidRPr="00113483">
        <w:rPr>
          <w:rFonts w:ascii="Tahoma" w:hAnsi="Tahoma" w:cs="Tahoma"/>
          <w:i/>
          <w:iCs/>
        </w:rPr>
        <w:t>BI Curriculum: Variable To Currency</w:t>
      </w:r>
      <w:r w:rsidRPr="00113483">
        <w:rPr>
          <w:rFonts w:ascii="Tahoma" w:hAnsi="Tahoma" w:cs="Tahoma"/>
          <w:iCs/>
        </w:rPr>
        <w:t xml:space="preserve">: Select </w:t>
      </w:r>
      <w:r w:rsidRPr="00113483">
        <w:rPr>
          <w:rFonts w:ascii="Tahoma" w:hAnsi="Tahoma" w:cs="Tahoma"/>
          <w:i/>
          <w:iCs/>
        </w:rPr>
        <w:t>Revenue</w:t>
      </w:r>
      <w:r w:rsidRPr="00113483">
        <w:rPr>
          <w:rFonts w:ascii="Tahoma" w:hAnsi="Tahoma" w:cs="Tahoma"/>
          <w:iCs/>
        </w:rPr>
        <w:t xml:space="preserve">, tab </w:t>
      </w:r>
      <w:r w:rsidRPr="00113483">
        <w:rPr>
          <w:rFonts w:ascii="Tahoma" w:hAnsi="Tahoma" w:cs="Tahoma"/>
          <w:i/>
          <w:iCs/>
        </w:rPr>
        <w:t>Conversions</w:t>
      </w:r>
      <w:r w:rsidRPr="00113483">
        <w:rPr>
          <w:rFonts w:ascii="Tahoma" w:hAnsi="Tahoma" w:cs="Tahoma"/>
          <w:iCs/>
        </w:rPr>
        <w:t xml:space="preserve">, choose Conversion Type </w:t>
      </w:r>
      <w:r w:rsidRPr="00113483">
        <w:rPr>
          <w:rFonts w:ascii="Tahoma" w:hAnsi="Tahoma" w:cs="Tahoma"/>
          <w:i/>
          <w:iCs/>
        </w:rPr>
        <w:t>BI C</w:t>
      </w:r>
      <w:r>
        <w:rPr>
          <w:rFonts w:ascii="Tahoma" w:hAnsi="Tahoma" w:cs="Tahoma"/>
          <w:i/>
          <w:iCs/>
        </w:rPr>
        <w:t>urriculum: Variable To Currency</w:t>
      </w:r>
      <w:r w:rsidRPr="00113483">
        <w:rPr>
          <w:rFonts w:ascii="Tahoma" w:hAnsi="Tahoma" w:cs="Tahoma"/>
          <w:iCs/>
        </w:rPr>
        <w:t>.</w:t>
      </w:r>
    </w:p>
    <w:p w14:paraId="12221F12" w14:textId="77777777" w:rsidR="00864336" w:rsidRDefault="00864336" w:rsidP="00864336">
      <w:pPr>
        <w:pStyle w:val="ListParagraph"/>
        <w:ind w:left="360"/>
        <w:jc w:val="both"/>
        <w:rPr>
          <w:rFonts w:ascii="Tahoma" w:hAnsi="Tahoma" w:cs="Tahoma"/>
          <w:iCs/>
        </w:rPr>
      </w:pPr>
    </w:p>
    <w:p w14:paraId="420EA378" w14:textId="77777777" w:rsidR="00864336" w:rsidRDefault="00864336" w:rsidP="00864336">
      <w:pPr>
        <w:pStyle w:val="ListParagraph"/>
        <w:ind w:left="360"/>
        <w:jc w:val="center"/>
        <w:rPr>
          <w:rFonts w:ascii="Tahoma" w:hAnsi="Tahoma" w:cs="Tahoma"/>
          <w:iCs/>
        </w:rPr>
      </w:pPr>
      <w:r>
        <w:rPr>
          <w:noProof/>
          <w:lang w:val="en-IN" w:eastAsia="en-IN"/>
        </w:rPr>
        <w:drawing>
          <wp:inline distT="0" distB="0" distL="0" distR="0" wp14:anchorId="7C3A2653" wp14:editId="5DDD2EC5">
            <wp:extent cx="4914900" cy="3162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19B2" w14:textId="77777777" w:rsidR="00864336" w:rsidRDefault="00864336" w:rsidP="00864336">
      <w:pPr>
        <w:pStyle w:val="ListParagraph"/>
        <w:ind w:left="360"/>
        <w:rPr>
          <w:rFonts w:ascii="Tahoma" w:hAnsi="Tahoma" w:cs="Tahoma"/>
          <w:iCs/>
        </w:rPr>
      </w:pPr>
    </w:p>
    <w:p w14:paraId="53C0991B" w14:textId="77777777" w:rsidR="00864336" w:rsidRDefault="00864336" w:rsidP="00864336">
      <w:pPr>
        <w:pStyle w:val="ListParagraph"/>
        <w:ind w:left="360"/>
        <w:rPr>
          <w:rFonts w:ascii="Tahoma" w:hAnsi="Tahoma" w:cs="Tahoma"/>
          <w:iCs/>
        </w:rPr>
      </w:pPr>
      <w:r w:rsidRPr="00864336">
        <w:rPr>
          <w:rFonts w:ascii="Tahoma" w:hAnsi="Tahoma" w:cs="Tahoma"/>
          <w:iCs/>
        </w:rPr>
        <w:t>Test your query. A user prompt where you can type in the target currency is displayed before the query is processed.</w:t>
      </w:r>
    </w:p>
    <w:p w14:paraId="1EBE79AD" w14:textId="77777777" w:rsidR="001964C1" w:rsidRDefault="001964C1" w:rsidP="00864336">
      <w:pPr>
        <w:pStyle w:val="ListParagraph"/>
        <w:ind w:left="360"/>
        <w:rPr>
          <w:rFonts w:ascii="Tahoma" w:hAnsi="Tahoma" w:cs="Tahoma"/>
          <w:iCs/>
        </w:rPr>
      </w:pPr>
    </w:p>
    <w:p w14:paraId="0C4EA5A9" w14:textId="77777777" w:rsidR="001964C1" w:rsidRDefault="001964C1" w:rsidP="00864336">
      <w:pPr>
        <w:pStyle w:val="ListParagraph"/>
        <w:ind w:left="360"/>
        <w:rPr>
          <w:rFonts w:ascii="Tahoma" w:hAnsi="Tahoma" w:cs="Tahoma"/>
          <w:iCs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95815B5" wp14:editId="134587F0">
            <wp:extent cx="6389370" cy="38347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06A2" w14:textId="77777777" w:rsidR="001964C1" w:rsidRDefault="001964C1" w:rsidP="00864336">
      <w:pPr>
        <w:pStyle w:val="ListParagraph"/>
        <w:ind w:left="360"/>
        <w:rPr>
          <w:rFonts w:ascii="Tahoma" w:hAnsi="Tahoma" w:cs="Tahoma"/>
          <w:iCs/>
        </w:rPr>
      </w:pPr>
    </w:p>
    <w:p w14:paraId="73A93E34" w14:textId="7CA7EA4E" w:rsidR="001964C1" w:rsidRDefault="001964C1">
      <w:pPr>
        <w:pStyle w:val="ListParagraph"/>
        <w:tabs>
          <w:tab w:val="left" w:pos="9224"/>
        </w:tabs>
        <w:ind w:left="360"/>
        <w:rPr>
          <w:rFonts w:ascii="Tahoma" w:hAnsi="Tahoma" w:cs="Tahoma"/>
          <w:b/>
          <w:iCs/>
        </w:rPr>
        <w:pPrChange w:id="589" w:author="Nupur Ray" w:date="2016-09-02T17:02:00Z">
          <w:pPr>
            <w:pStyle w:val="ListParagraph"/>
            <w:ind w:left="360"/>
          </w:pPr>
        </w:pPrChange>
      </w:pPr>
      <w:r w:rsidRPr="001964C1">
        <w:rPr>
          <w:rFonts w:ascii="Tahoma" w:hAnsi="Tahoma" w:cs="Tahoma"/>
          <w:b/>
          <w:iCs/>
        </w:rPr>
        <w:t xml:space="preserve">Paste a screenshot of your query where Country = US and Currency = Eur. </w:t>
      </w:r>
      <w:ins w:id="590" w:author="Nupur Ray" w:date="2016-09-02T17:02:00Z">
        <w:r w:rsidR="00FA53CD">
          <w:rPr>
            <w:rFonts w:ascii="Tahoma" w:hAnsi="Tahoma" w:cs="Tahoma"/>
            <w:b/>
            <w:iCs/>
          </w:rPr>
          <w:tab/>
        </w:r>
      </w:ins>
    </w:p>
    <w:p w14:paraId="3EC44A6D" w14:textId="2B97925A" w:rsidR="001964C1" w:rsidRDefault="00FA53CD" w:rsidP="00864336">
      <w:pPr>
        <w:pStyle w:val="ListParagraph"/>
        <w:ind w:left="360"/>
        <w:rPr>
          <w:rFonts w:ascii="Tahoma" w:hAnsi="Tahoma" w:cs="Tahoma"/>
          <w:b/>
          <w:iCs/>
        </w:rPr>
      </w:pPr>
      <w:ins w:id="591" w:author="Nupur Ray" w:date="2016-09-02T17:02:00Z">
        <w:r>
          <w:rPr>
            <w:noProof/>
            <w:lang w:val="en-IN" w:eastAsia="en-IN"/>
          </w:rPr>
          <w:drawing>
            <wp:inline distT="0" distB="0" distL="0" distR="0" wp14:anchorId="70D6452F" wp14:editId="4CD3C177">
              <wp:extent cx="6389370" cy="3592195"/>
              <wp:effectExtent l="76200" t="76200" r="125730" b="141605"/>
              <wp:docPr id="41" name="Picture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0B68030E" w14:textId="69D140A2" w:rsidR="008228B1" w:rsidRDefault="00FA53CD" w:rsidP="00D600AC">
      <w:pPr>
        <w:jc w:val="both"/>
        <w:rPr>
          <w:ins w:id="592" w:author="Nupur Ray" w:date="2016-09-02T17:03:00Z"/>
          <w:rFonts w:ascii="Tahoma" w:hAnsi="Tahoma" w:cs="Tahoma"/>
          <w:b/>
          <w:iCs/>
        </w:rPr>
      </w:pPr>
      <w:ins w:id="593" w:author="Nupur Ray" w:date="2016-09-02T17:03:00Z">
        <w:r>
          <w:rPr>
            <w:noProof/>
            <w:lang w:val="en-IN" w:eastAsia="en-IN"/>
          </w:rPr>
          <w:lastRenderedPageBreak/>
          <w:drawing>
            <wp:inline distT="0" distB="0" distL="0" distR="0" wp14:anchorId="2E8B3A37" wp14:editId="7C4E2436">
              <wp:extent cx="6389370" cy="3592195"/>
              <wp:effectExtent l="76200" t="76200" r="125730" b="141605"/>
              <wp:docPr id="43" name="Picture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1BA9711A" w14:textId="76C6C5B0" w:rsidR="00FA53CD" w:rsidRDefault="00FA53CD" w:rsidP="00D600AC">
      <w:pPr>
        <w:jc w:val="both"/>
        <w:rPr>
          <w:ins w:id="594" w:author="Nupur Ray" w:date="2016-09-02T17:03:00Z"/>
          <w:rFonts w:ascii="Tahoma" w:hAnsi="Tahoma" w:cs="Tahoma"/>
          <w:b/>
          <w:iCs/>
        </w:rPr>
      </w:pPr>
      <w:ins w:id="595" w:author="Nupur Ray" w:date="2016-09-02T17:03:00Z">
        <w:r>
          <w:rPr>
            <w:noProof/>
            <w:lang w:val="en-IN" w:eastAsia="en-IN"/>
          </w:rPr>
          <w:drawing>
            <wp:inline distT="0" distB="0" distL="0" distR="0" wp14:anchorId="668AF9E3" wp14:editId="44093793">
              <wp:extent cx="6389370" cy="3592195"/>
              <wp:effectExtent l="76200" t="76200" r="125730" b="141605"/>
              <wp:docPr id="44" name="Picture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429AE454" w14:textId="390CB705" w:rsidR="00FA53CD" w:rsidRDefault="00FA53CD" w:rsidP="00D600AC">
      <w:pPr>
        <w:jc w:val="both"/>
        <w:rPr>
          <w:ins w:id="596" w:author="Nupur Ray" w:date="2016-09-02T17:04:00Z"/>
          <w:rFonts w:ascii="Tahoma" w:hAnsi="Tahoma" w:cs="Tahoma"/>
          <w:b/>
          <w:iCs/>
        </w:rPr>
      </w:pPr>
      <w:ins w:id="597" w:author="Nupur Ray" w:date="2016-09-02T17:04:00Z">
        <w:r>
          <w:rPr>
            <w:noProof/>
            <w:lang w:val="en-IN" w:eastAsia="en-IN"/>
          </w:rPr>
          <w:lastRenderedPageBreak/>
          <w:drawing>
            <wp:inline distT="0" distB="0" distL="0" distR="0" wp14:anchorId="5A9F931D" wp14:editId="4CFE0FC2">
              <wp:extent cx="6389370" cy="3592195"/>
              <wp:effectExtent l="76200" t="76200" r="125730" b="141605"/>
              <wp:docPr id="45" name="Picture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37D6011A" w14:textId="2C09D945" w:rsidR="00FA53CD" w:rsidRDefault="00FA53CD" w:rsidP="00D600AC">
      <w:pPr>
        <w:jc w:val="both"/>
        <w:rPr>
          <w:ins w:id="598" w:author="Nupur Ray" w:date="2016-09-02T17:05:00Z"/>
          <w:rFonts w:ascii="Tahoma" w:hAnsi="Tahoma" w:cs="Tahoma"/>
          <w:b/>
          <w:iCs/>
        </w:rPr>
      </w:pPr>
      <w:ins w:id="599" w:author="Nupur Ray" w:date="2016-09-02T17:04:00Z">
        <w:r>
          <w:rPr>
            <w:noProof/>
            <w:lang w:val="en-IN" w:eastAsia="en-IN"/>
          </w:rPr>
          <w:drawing>
            <wp:inline distT="0" distB="0" distL="0" distR="0" wp14:anchorId="0DF71E20" wp14:editId="1CE9FCA4">
              <wp:extent cx="6389370" cy="3592195"/>
              <wp:effectExtent l="76200" t="76200" r="125730" b="141605"/>
              <wp:docPr id="46" name="Picture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10E0FB0B" w14:textId="725D03FB" w:rsidR="00FA53CD" w:rsidRDefault="00FA53CD" w:rsidP="00D600AC">
      <w:pPr>
        <w:jc w:val="both"/>
        <w:rPr>
          <w:ins w:id="600" w:author="Nupur Ray" w:date="2016-09-02T17:56:00Z"/>
          <w:rFonts w:ascii="Tahoma" w:hAnsi="Tahoma" w:cs="Tahoma"/>
          <w:b/>
          <w:iCs/>
        </w:rPr>
      </w:pPr>
      <w:ins w:id="601" w:author="Nupur Ray" w:date="2016-09-02T17:05:00Z">
        <w:r>
          <w:rPr>
            <w:noProof/>
            <w:lang w:val="en-IN" w:eastAsia="en-IN"/>
          </w:rPr>
          <w:lastRenderedPageBreak/>
          <w:drawing>
            <wp:inline distT="0" distB="0" distL="0" distR="0" wp14:anchorId="5636E1D8" wp14:editId="7AD078AE">
              <wp:extent cx="6389370" cy="3592195"/>
              <wp:effectExtent l="76200" t="76200" r="125730" b="141605"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9370" cy="359219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ins>
    </w:p>
    <w:p w14:paraId="03FA8585" w14:textId="77777777" w:rsidR="00FA53CD" w:rsidRDefault="00FA53CD" w:rsidP="00D600AC">
      <w:pPr>
        <w:jc w:val="both"/>
        <w:rPr>
          <w:rFonts w:ascii="Tahoma" w:hAnsi="Tahoma" w:cs="Tahoma"/>
          <w:b/>
          <w:iCs/>
        </w:rPr>
      </w:pPr>
    </w:p>
    <w:p w14:paraId="3049E031" w14:textId="77777777" w:rsidR="003D1B5D" w:rsidRPr="00532DBF" w:rsidRDefault="0085239A" w:rsidP="008228B1">
      <w:pPr>
        <w:ind w:left="360"/>
        <w:jc w:val="both"/>
        <w:rPr>
          <w:rFonts w:ascii="Tahoma" w:hAnsi="Tahoma" w:cs="Tahoma"/>
          <w:b/>
        </w:rPr>
      </w:pPr>
      <w:r w:rsidRPr="00532DBF">
        <w:rPr>
          <w:rFonts w:ascii="Tahoma" w:hAnsi="Tahoma" w:cs="Tahoma"/>
        </w:rPr>
        <w:t xml:space="preserve">Check the Query and Save the query as a </w:t>
      </w:r>
      <w:r w:rsidRPr="00532DBF">
        <w:rPr>
          <w:rFonts w:ascii="Tahoma" w:hAnsi="Tahoma" w:cs="Tahoma"/>
          <w:b/>
        </w:rPr>
        <w:t>new query</w:t>
      </w:r>
      <w:r w:rsidRPr="00532DBF">
        <w:rPr>
          <w:rFonts w:ascii="Tahoma" w:hAnsi="Tahoma" w:cs="Tahoma"/>
        </w:rPr>
        <w:t xml:space="preserve"> using the name “your name </w:t>
      </w:r>
      <w:r w:rsidR="001964C1">
        <w:rPr>
          <w:rFonts w:ascii="Tahoma" w:hAnsi="Tahoma" w:cs="Tahoma"/>
        </w:rPr>
        <w:t>Variables</w:t>
      </w:r>
      <w:r w:rsidR="003D1B5D" w:rsidRPr="00532DBF">
        <w:rPr>
          <w:rFonts w:ascii="Tahoma" w:hAnsi="Tahoma" w:cs="Tahoma"/>
        </w:rPr>
        <w:t>”</w:t>
      </w:r>
      <w:r w:rsidR="001964C1">
        <w:rPr>
          <w:rFonts w:ascii="Tahoma" w:hAnsi="Tahoma" w:cs="Tahoma"/>
        </w:rPr>
        <w:t xml:space="preserve"> </w:t>
      </w:r>
      <w:r w:rsidR="003D1B5D" w:rsidRPr="00532DBF">
        <w:rPr>
          <w:rFonts w:ascii="Tahoma" w:hAnsi="Tahoma" w:cs="Tahoma"/>
        </w:rPr>
        <w:t>and Technical Name = “BWUTDSYYXX</w:t>
      </w:r>
      <w:r w:rsidRPr="00532DBF">
        <w:rPr>
          <w:rFonts w:ascii="Tahoma" w:hAnsi="Tahoma" w:cs="Tahoma"/>
        </w:rPr>
        <w:t>X1</w:t>
      </w:r>
      <w:r w:rsidR="003D1B5D" w:rsidRPr="00532DBF">
        <w:rPr>
          <w:rFonts w:ascii="Tahoma" w:hAnsi="Tahoma" w:cs="Tahoma"/>
        </w:rPr>
        <w:t>” whereas “XXX”</w:t>
      </w:r>
      <w:r w:rsidRPr="00532DBF">
        <w:rPr>
          <w:rFonts w:ascii="Tahoma" w:hAnsi="Tahoma" w:cs="Tahoma"/>
        </w:rPr>
        <w:t xml:space="preserve"> is your SAP BW ID </w:t>
      </w:r>
    </w:p>
    <w:p w14:paraId="1D2A82CE" w14:textId="77777777" w:rsidR="003D1B5D" w:rsidRPr="002D6BD2" w:rsidRDefault="003D1B5D" w:rsidP="00700DDF">
      <w:pPr>
        <w:pStyle w:val="ListParagraph"/>
        <w:ind w:left="360"/>
        <w:jc w:val="both"/>
        <w:rPr>
          <w:rFonts w:ascii="Tahoma" w:hAnsi="Tahoma" w:cs="Tahoma"/>
        </w:rPr>
      </w:pPr>
    </w:p>
    <w:p w14:paraId="02E8EBDC" w14:textId="19B97320" w:rsidR="003D1B5D" w:rsidRPr="00532DBF" w:rsidRDefault="003D1B5D" w:rsidP="00532DBF">
      <w:pPr>
        <w:pStyle w:val="ListParagraph"/>
        <w:ind w:left="360"/>
        <w:jc w:val="both"/>
        <w:rPr>
          <w:rFonts w:ascii="Tahoma" w:hAnsi="Tahoma" w:cs="Tahoma"/>
          <w:b/>
        </w:rPr>
      </w:pPr>
      <w:r w:rsidRPr="00F81FD9">
        <w:rPr>
          <w:rFonts w:ascii="Tahoma" w:hAnsi="Tahoma" w:cs="Tahoma"/>
          <w:b/>
        </w:rPr>
        <w:t>Description:</w:t>
      </w:r>
      <w:ins w:id="602" w:author="Nupur Ray" w:date="2016-09-02T17:11:00Z">
        <w:r w:rsidR="00FA53CD">
          <w:rPr>
            <w:rFonts w:ascii="Tahoma" w:hAnsi="Tahoma" w:cs="Tahoma"/>
            <w:b/>
          </w:rPr>
          <w:t xml:space="preserve"> </w:t>
        </w:r>
      </w:ins>
      <w:del w:id="603" w:author="Nupur Ray" w:date="2016-09-02T17:11:00Z">
        <w:r w:rsidRPr="00F81FD9" w:rsidDel="00FA53CD">
          <w:rPr>
            <w:rFonts w:ascii="Tahoma" w:hAnsi="Tahoma" w:cs="Tahoma"/>
            <w:b/>
          </w:rPr>
          <w:delText xml:space="preserve"> ___________________</w:delText>
        </w:r>
      </w:del>
      <w:ins w:id="604" w:author="Nupur Ray" w:date="2016-09-02T17:11:00Z">
        <w:r w:rsidR="00FA53CD">
          <w:rPr>
            <w:rFonts w:ascii="Tahoma" w:hAnsi="Tahoma" w:cs="Tahoma"/>
            <w:b/>
          </w:rPr>
          <w:t>Nupur Ray Variables</w:t>
        </w:r>
      </w:ins>
      <w:del w:id="605" w:author="Nupur Ray" w:date="2016-09-02T17:11:00Z">
        <w:r w:rsidRPr="00F81FD9" w:rsidDel="00FA53CD">
          <w:rPr>
            <w:rFonts w:ascii="Tahoma" w:hAnsi="Tahoma" w:cs="Tahoma"/>
            <w:b/>
          </w:rPr>
          <w:delText>_____________________</w:delText>
        </w:r>
      </w:del>
    </w:p>
    <w:p w14:paraId="3CAD144A" w14:textId="295FBC7D" w:rsidR="003D1B5D" w:rsidRPr="00E7683B" w:rsidRDefault="003D1B5D" w:rsidP="00700DDF">
      <w:pPr>
        <w:pStyle w:val="ListParagraph"/>
        <w:ind w:left="360"/>
        <w:jc w:val="both"/>
        <w:rPr>
          <w:rFonts w:ascii="Tahoma" w:hAnsi="Tahoma" w:cs="Tahoma"/>
          <w:b/>
        </w:rPr>
      </w:pPr>
      <w:r w:rsidRPr="00E7683B">
        <w:rPr>
          <w:rFonts w:ascii="Tahoma" w:hAnsi="Tahoma" w:cs="Tahoma"/>
          <w:b/>
        </w:rPr>
        <w:t xml:space="preserve">Technical Name: </w:t>
      </w:r>
      <w:ins w:id="606" w:author="Nupur Ray" w:date="2016-09-02T17:12:00Z">
        <w:r w:rsidR="00FA53CD" w:rsidRPr="00E7683B">
          <w:rPr>
            <w:rFonts w:ascii="Tahoma" w:hAnsi="Tahoma" w:cs="Tahoma"/>
            <w:b/>
            <w:rPrChange w:id="607" w:author="Nupur Ray" w:date="2016-09-02T17:12:00Z">
              <w:rPr>
                <w:rFonts w:ascii="Tahoma" w:hAnsi="Tahoma" w:cs="Tahoma"/>
              </w:rPr>
            </w:rPrChange>
          </w:rPr>
          <w:t>BWUTDA160461</w:t>
        </w:r>
      </w:ins>
      <w:del w:id="608" w:author="Nupur Ray" w:date="2016-09-02T17:11:00Z">
        <w:r w:rsidRPr="00E7683B" w:rsidDel="00FA53CD">
          <w:rPr>
            <w:rFonts w:ascii="Tahoma" w:hAnsi="Tahoma" w:cs="Tahoma"/>
            <w:b/>
          </w:rPr>
          <w:delText>____________________________________</w:delText>
        </w:r>
      </w:del>
    </w:p>
    <w:p w14:paraId="56F02BA8" w14:textId="77777777" w:rsidR="003D1B5D" w:rsidRPr="00B021C8" w:rsidRDefault="003D1B5D" w:rsidP="00700DDF">
      <w:pPr>
        <w:pStyle w:val="ListParagraph"/>
        <w:ind w:left="360"/>
        <w:jc w:val="both"/>
        <w:rPr>
          <w:rFonts w:ascii="Tahoma" w:hAnsi="Tahoma" w:cs="Tahoma"/>
        </w:rPr>
      </w:pPr>
    </w:p>
    <w:p w14:paraId="56C7B587" w14:textId="77777777" w:rsidR="00897D74" w:rsidRPr="00532DBF" w:rsidRDefault="001964C1" w:rsidP="00532DBF">
      <w:pPr>
        <w:jc w:val="both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 xml:space="preserve">    </w:t>
      </w:r>
    </w:p>
    <w:p w14:paraId="468BF2A8" w14:textId="77777777" w:rsidR="00897D74" w:rsidRPr="00897D74" w:rsidRDefault="00897D74" w:rsidP="00700DDF">
      <w:pPr>
        <w:ind w:left="360"/>
        <w:jc w:val="both"/>
        <w:rPr>
          <w:rFonts w:ascii="Tahoma" w:hAnsi="Tahoma" w:cs="Tahoma"/>
          <w:b/>
        </w:rPr>
      </w:pPr>
    </w:p>
    <w:sectPr w:rsidR="00897D74" w:rsidRPr="00897D74" w:rsidSect="00D976CE">
      <w:headerReference w:type="default" r:id="rId63"/>
      <w:footerReference w:type="default" r:id="rId64"/>
      <w:pgSz w:w="12240" w:h="15840"/>
      <w:pgMar w:top="1152" w:right="1008" w:bottom="1152" w:left="117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Ashish" w:date="2016-08-16T00:01:00Z" w:initials="A">
    <w:p w14:paraId="3551E951" w14:textId="2FA853BD" w:rsidR="0044120C" w:rsidRDefault="0044120C">
      <w:pPr>
        <w:pStyle w:val="CommentText"/>
      </w:pPr>
      <w:r>
        <w:rPr>
          <w:rStyle w:val="CommentReference"/>
        </w:rPr>
        <w:annotationRef/>
      </w:r>
      <w:r>
        <w:t>We can have one screen shot at this place</w:t>
      </w:r>
    </w:p>
  </w:comment>
  <w:comment w:id="40" w:author="Ashish" w:date="2016-08-16T00:46:00Z" w:initials="A">
    <w:p w14:paraId="5F9D3BDC" w14:textId="766C6CC4" w:rsidR="00167590" w:rsidRDefault="00167590">
      <w:pPr>
        <w:pStyle w:val="CommentText"/>
      </w:pPr>
      <w:r>
        <w:rPr>
          <w:rStyle w:val="CommentReference"/>
        </w:rPr>
        <w:annotationRef/>
      </w:r>
      <w:r>
        <w:t>Is it a question</w:t>
      </w:r>
    </w:p>
  </w:comment>
  <w:comment w:id="499" w:author="Ashish" w:date="2016-08-16T00:14:00Z" w:initials="A">
    <w:p w14:paraId="52C8135F" w14:textId="5F162C0B" w:rsidR="005F1C1E" w:rsidRDefault="005F1C1E">
      <w:pPr>
        <w:pStyle w:val="CommentText"/>
      </w:pPr>
      <w:r>
        <w:rPr>
          <w:rStyle w:val="CommentReference"/>
        </w:rPr>
        <w:annotationRef/>
      </w:r>
      <w:r>
        <w:t>This is ambiguous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551E951" w15:done="0"/>
  <w15:commentEx w15:paraId="5F9D3BDC" w15:done="0"/>
  <w15:commentEx w15:paraId="52C8135F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32AB71" w14:textId="77777777" w:rsidR="000F096B" w:rsidRDefault="000F096B" w:rsidP="00702927">
      <w:pPr>
        <w:spacing w:after="0" w:line="240" w:lineRule="auto"/>
      </w:pPr>
      <w:r>
        <w:separator/>
      </w:r>
    </w:p>
  </w:endnote>
  <w:endnote w:type="continuationSeparator" w:id="0">
    <w:p w14:paraId="5A00C953" w14:textId="77777777" w:rsidR="000F096B" w:rsidRDefault="000F096B" w:rsidP="007029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DF8B67" w14:textId="77777777" w:rsidR="00EE04BC" w:rsidRDefault="00EE04B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Judd Bradbury</w:t>
    </w:r>
  </w:p>
  <w:p w14:paraId="27F3CFE7" w14:textId="4ACDC0D0" w:rsidR="00EE04BC" w:rsidRDefault="00EE04B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 w:rsidR="00717B07">
      <w:fldChar w:fldCharType="begin"/>
    </w:r>
    <w:r>
      <w:instrText xml:space="preserve"> PAGE   \* MERGEFORMAT </w:instrText>
    </w:r>
    <w:r w:rsidR="00717B07">
      <w:fldChar w:fldCharType="separate"/>
    </w:r>
    <w:r w:rsidR="008F217B" w:rsidRPr="008F217B">
      <w:rPr>
        <w:rFonts w:asciiTheme="majorHAnsi" w:hAnsiTheme="majorHAnsi"/>
        <w:noProof/>
      </w:rPr>
      <w:t>17</w:t>
    </w:r>
    <w:r w:rsidR="00717B07">
      <w:rPr>
        <w:rFonts w:asciiTheme="majorHAnsi" w:hAnsiTheme="majorHAnsi"/>
        <w:noProof/>
      </w:rPr>
      <w:fldChar w:fldCharType="end"/>
    </w:r>
  </w:p>
  <w:p w14:paraId="4F7B9088" w14:textId="77777777" w:rsidR="00EE04BC" w:rsidRDefault="00EE04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53D40D" w14:textId="77777777" w:rsidR="000F096B" w:rsidRDefault="000F096B" w:rsidP="00702927">
      <w:pPr>
        <w:spacing w:after="0" w:line="240" w:lineRule="auto"/>
      </w:pPr>
      <w:r>
        <w:separator/>
      </w:r>
    </w:p>
  </w:footnote>
  <w:footnote w:type="continuationSeparator" w:id="0">
    <w:p w14:paraId="1CBA810A" w14:textId="77777777" w:rsidR="000F096B" w:rsidRDefault="000F096B" w:rsidP="007029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204"/>
      <w:gridCol w:w="3088"/>
    </w:tblGrid>
    <w:tr w:rsidR="00EE04BC" w14:paraId="49B11BA1" w14:textId="77777777">
      <w:tc>
        <w:tcPr>
          <w:tcW w:w="3500" w:type="pct"/>
          <w:tcBorders>
            <w:bottom w:val="single" w:sz="4" w:space="0" w:color="auto"/>
          </w:tcBorders>
          <w:vAlign w:val="bottom"/>
        </w:tcPr>
        <w:p w14:paraId="05E4DD42" w14:textId="77777777" w:rsidR="00EE04BC" w:rsidRDefault="00EE04BC" w:rsidP="00C0581B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</w:p>
      </w:tc>
      <w:sdt>
        <w:sdtPr>
          <w:alias w:val="Date"/>
          <w:id w:val="77677290"/>
          <w:placeholder>
            <w:docPart w:val="622AD01DF457439B9A03DDC9AFA2C0F8"/>
          </w:placeholder>
          <w:dataBinding w:prefixMappings="xmlns:ns0='http://schemas.microsoft.com/office/2006/coverPageProps'" w:xpath="/ns0:CoverPageProperties[1]/ns0:PublishDate[1]" w:storeItemID="{55AF091B-3C7A-41E3-B477-F2FDAA23CFDA}"/>
          <w:date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3808EE77" w14:textId="77777777" w:rsidR="00EE04BC" w:rsidRDefault="00EE04BC" w:rsidP="002437C1">
              <w:pPr>
                <w:pStyle w:val="Header"/>
                <w:rPr>
                  <w:color w:val="FFFFFF" w:themeColor="background1"/>
                </w:rPr>
              </w:pPr>
              <w:r w:rsidRPr="00CD64DA">
                <w:rPr>
                  <w:rFonts w:eastAsiaTheme="minorEastAsia"/>
                  <w:color w:val="FFFFFF" w:themeColor="background1"/>
                  <w:sz w:val="24"/>
                  <w:szCs w:val="24"/>
                  <w:lang w:eastAsia="ja-JP"/>
                </w:rPr>
                <w:t>SAP BW/Business Objects</w:t>
              </w:r>
            </w:p>
          </w:tc>
        </w:sdtContent>
      </w:sdt>
    </w:tr>
  </w:tbl>
  <w:p w14:paraId="2A7DC582" w14:textId="77777777" w:rsidR="00EE04BC" w:rsidRDefault="00EE04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C0CB7"/>
    <w:multiLevelType w:val="hybridMultilevel"/>
    <w:tmpl w:val="0C1616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028DD"/>
    <w:multiLevelType w:val="hybridMultilevel"/>
    <w:tmpl w:val="DB2244C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FD7BD7"/>
    <w:multiLevelType w:val="hybridMultilevel"/>
    <w:tmpl w:val="760AFB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F9D0E0B"/>
    <w:multiLevelType w:val="hybridMultilevel"/>
    <w:tmpl w:val="B31CA794"/>
    <w:lvl w:ilvl="0" w:tplc="31E20E3E">
      <w:start w:val="1"/>
      <w:numFmt w:val="decimal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23ED75D5"/>
    <w:multiLevelType w:val="hybridMultilevel"/>
    <w:tmpl w:val="21CAC582"/>
    <w:lvl w:ilvl="0" w:tplc="BA4465AE">
      <w:start w:val="1"/>
      <w:numFmt w:val="lowerLetter"/>
      <w:lvlText w:val="%1)"/>
      <w:lvlJc w:val="left"/>
      <w:pPr>
        <w:ind w:left="720" w:hanging="360"/>
      </w:pPr>
      <w:rPr>
        <w:rFonts w:eastAsia="Arial Unicode MS"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B2B14"/>
    <w:multiLevelType w:val="hybridMultilevel"/>
    <w:tmpl w:val="CB32E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8B5224"/>
    <w:multiLevelType w:val="hybridMultilevel"/>
    <w:tmpl w:val="0EB811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B772CFD"/>
    <w:multiLevelType w:val="hybridMultilevel"/>
    <w:tmpl w:val="EB524CA8"/>
    <w:lvl w:ilvl="0" w:tplc="A9DCCA50">
      <w:start w:val="1"/>
      <w:numFmt w:val="lowerLetter"/>
      <w:lvlText w:val="%1)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8" w15:restartNumberingAfterBreak="0">
    <w:nsid w:val="3C055144"/>
    <w:multiLevelType w:val="hybridMultilevel"/>
    <w:tmpl w:val="E410CC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FD63D9"/>
    <w:multiLevelType w:val="hybridMultilevel"/>
    <w:tmpl w:val="AD004D7E"/>
    <w:lvl w:ilvl="0" w:tplc="391EAFB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A8E9D5E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85E87C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068D3DC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8CAFA04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882D7B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4508930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4DC36AC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59C560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43A841AA"/>
    <w:multiLevelType w:val="hybridMultilevel"/>
    <w:tmpl w:val="C1AC97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6491DB2"/>
    <w:multiLevelType w:val="multilevel"/>
    <w:tmpl w:val="FFEE087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80" w:hanging="2160"/>
      </w:pPr>
      <w:rPr>
        <w:rFonts w:hint="default"/>
      </w:rPr>
    </w:lvl>
  </w:abstractNum>
  <w:abstractNum w:abstractNumId="12" w15:restartNumberingAfterBreak="0">
    <w:nsid w:val="46805C14"/>
    <w:multiLevelType w:val="hybridMultilevel"/>
    <w:tmpl w:val="6AF015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A3D5054"/>
    <w:multiLevelType w:val="hybridMultilevel"/>
    <w:tmpl w:val="D8720F5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FA38E4"/>
    <w:multiLevelType w:val="hybridMultilevel"/>
    <w:tmpl w:val="63644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407497"/>
    <w:multiLevelType w:val="hybridMultilevel"/>
    <w:tmpl w:val="B8F0503E"/>
    <w:lvl w:ilvl="0" w:tplc="EC564D6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C0062F"/>
    <w:multiLevelType w:val="hybridMultilevel"/>
    <w:tmpl w:val="F1781C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4334249"/>
    <w:multiLevelType w:val="hybridMultilevel"/>
    <w:tmpl w:val="62CA654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CB63F2"/>
    <w:multiLevelType w:val="hybridMultilevel"/>
    <w:tmpl w:val="76E4A1C6"/>
    <w:lvl w:ilvl="0" w:tplc="82846FE8">
      <w:start w:val="1"/>
      <w:numFmt w:val="lowerLetter"/>
      <w:lvlText w:val="%1)"/>
      <w:lvlJc w:val="left"/>
      <w:pPr>
        <w:ind w:left="720" w:hanging="360"/>
      </w:pPr>
      <w:rPr>
        <w:rFonts w:eastAsia="Arial Unicode MS"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1B05D9"/>
    <w:multiLevelType w:val="hybridMultilevel"/>
    <w:tmpl w:val="B02E4B0E"/>
    <w:lvl w:ilvl="0" w:tplc="9CB08138">
      <w:start w:val="1"/>
      <w:numFmt w:val="lowerLetter"/>
      <w:lvlText w:val="%1)"/>
      <w:lvlJc w:val="left"/>
      <w:pPr>
        <w:ind w:left="720" w:hanging="360"/>
      </w:pPr>
      <w:rPr>
        <w:rFonts w:ascii="Tahoma" w:eastAsia="Arial Unicode MS" w:hAnsi="Tahoma" w:cs="Tahoma"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9F6B91"/>
    <w:multiLevelType w:val="hybridMultilevel"/>
    <w:tmpl w:val="DA4AEA0C"/>
    <w:lvl w:ilvl="0" w:tplc="5D04C524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54E9E1A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6A0B80E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2DC9F1C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EA4267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C8C5CAE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9BEF634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3CAE03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174EDA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7C3C5713"/>
    <w:multiLevelType w:val="hybridMultilevel"/>
    <w:tmpl w:val="61D8F6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6C017B"/>
    <w:multiLevelType w:val="hybridMultilevel"/>
    <w:tmpl w:val="E53E0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5"/>
  </w:num>
  <w:num w:numId="3">
    <w:abstractNumId w:val="11"/>
  </w:num>
  <w:num w:numId="4">
    <w:abstractNumId w:val="21"/>
  </w:num>
  <w:num w:numId="5">
    <w:abstractNumId w:val="17"/>
  </w:num>
  <w:num w:numId="6">
    <w:abstractNumId w:val="3"/>
  </w:num>
  <w:num w:numId="7">
    <w:abstractNumId w:val="22"/>
  </w:num>
  <w:num w:numId="8">
    <w:abstractNumId w:val="5"/>
  </w:num>
  <w:num w:numId="9">
    <w:abstractNumId w:val="0"/>
  </w:num>
  <w:num w:numId="10">
    <w:abstractNumId w:val="14"/>
  </w:num>
  <w:num w:numId="11">
    <w:abstractNumId w:val="7"/>
  </w:num>
  <w:num w:numId="12">
    <w:abstractNumId w:val="10"/>
  </w:num>
  <w:num w:numId="13">
    <w:abstractNumId w:val="2"/>
  </w:num>
  <w:num w:numId="14">
    <w:abstractNumId w:val="6"/>
  </w:num>
  <w:num w:numId="15">
    <w:abstractNumId w:val="12"/>
  </w:num>
  <w:num w:numId="16">
    <w:abstractNumId w:val="16"/>
  </w:num>
  <w:num w:numId="17">
    <w:abstractNumId w:val="9"/>
  </w:num>
  <w:num w:numId="18">
    <w:abstractNumId w:val="20"/>
  </w:num>
  <w:num w:numId="19">
    <w:abstractNumId w:val="19"/>
  </w:num>
  <w:num w:numId="20">
    <w:abstractNumId w:val="18"/>
  </w:num>
  <w:num w:numId="21">
    <w:abstractNumId w:val="4"/>
  </w:num>
  <w:num w:numId="22">
    <w:abstractNumId w:val="8"/>
  </w:num>
  <w:num w:numId="23">
    <w:abstractNumId w:val="13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Nupur Ray">
    <w15:presenceInfo w15:providerId="None" w15:userId="Nupur Ray"/>
  </w15:person>
  <w15:person w15:author="Ashish">
    <w15:presenceInfo w15:providerId="None" w15:userId="Ashish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6BDE"/>
    <w:rsid w:val="00000485"/>
    <w:rsid w:val="000015AA"/>
    <w:rsid w:val="0000552B"/>
    <w:rsid w:val="00013470"/>
    <w:rsid w:val="00015AAB"/>
    <w:rsid w:val="00017272"/>
    <w:rsid w:val="000226DB"/>
    <w:rsid w:val="00025DEA"/>
    <w:rsid w:val="000309D9"/>
    <w:rsid w:val="00032D4E"/>
    <w:rsid w:val="00037224"/>
    <w:rsid w:val="00043B26"/>
    <w:rsid w:val="00044897"/>
    <w:rsid w:val="000471F0"/>
    <w:rsid w:val="00054CFE"/>
    <w:rsid w:val="000556A7"/>
    <w:rsid w:val="000611CE"/>
    <w:rsid w:val="00063D16"/>
    <w:rsid w:val="00065681"/>
    <w:rsid w:val="0007094B"/>
    <w:rsid w:val="00072B30"/>
    <w:rsid w:val="00073873"/>
    <w:rsid w:val="000809E9"/>
    <w:rsid w:val="000817D2"/>
    <w:rsid w:val="00081BB9"/>
    <w:rsid w:val="00091B35"/>
    <w:rsid w:val="00093965"/>
    <w:rsid w:val="000A6149"/>
    <w:rsid w:val="000A72DA"/>
    <w:rsid w:val="000A7616"/>
    <w:rsid w:val="000B2091"/>
    <w:rsid w:val="000B4F98"/>
    <w:rsid w:val="000C7097"/>
    <w:rsid w:val="000D02DB"/>
    <w:rsid w:val="000D137B"/>
    <w:rsid w:val="000D3BA6"/>
    <w:rsid w:val="000D517B"/>
    <w:rsid w:val="000D7A82"/>
    <w:rsid w:val="000E0C21"/>
    <w:rsid w:val="000E57CC"/>
    <w:rsid w:val="000E5910"/>
    <w:rsid w:val="000E7260"/>
    <w:rsid w:val="000F096B"/>
    <w:rsid w:val="000F1040"/>
    <w:rsid w:val="000F1BF3"/>
    <w:rsid w:val="000F2378"/>
    <w:rsid w:val="0010380F"/>
    <w:rsid w:val="001120BA"/>
    <w:rsid w:val="00113077"/>
    <w:rsid w:val="001133D9"/>
    <w:rsid w:val="00113483"/>
    <w:rsid w:val="0011730C"/>
    <w:rsid w:val="001253D5"/>
    <w:rsid w:val="00127F5B"/>
    <w:rsid w:val="00132DA2"/>
    <w:rsid w:val="001346A4"/>
    <w:rsid w:val="001433E6"/>
    <w:rsid w:val="00145207"/>
    <w:rsid w:val="00150C31"/>
    <w:rsid w:val="00156A0A"/>
    <w:rsid w:val="00163348"/>
    <w:rsid w:val="00165376"/>
    <w:rsid w:val="00165BA4"/>
    <w:rsid w:val="00167590"/>
    <w:rsid w:val="001703B8"/>
    <w:rsid w:val="00182719"/>
    <w:rsid w:val="00184489"/>
    <w:rsid w:val="001852D9"/>
    <w:rsid w:val="00191CFE"/>
    <w:rsid w:val="00192AC9"/>
    <w:rsid w:val="001956A5"/>
    <w:rsid w:val="001964C1"/>
    <w:rsid w:val="00197A61"/>
    <w:rsid w:val="001A0140"/>
    <w:rsid w:val="001A50FB"/>
    <w:rsid w:val="001B1285"/>
    <w:rsid w:val="001B2C13"/>
    <w:rsid w:val="001C3CA7"/>
    <w:rsid w:val="001D28DB"/>
    <w:rsid w:val="001D3EBB"/>
    <w:rsid w:val="001D7288"/>
    <w:rsid w:val="001E0317"/>
    <w:rsid w:val="001E25F1"/>
    <w:rsid w:val="001E580B"/>
    <w:rsid w:val="001F2BE4"/>
    <w:rsid w:val="00204000"/>
    <w:rsid w:val="00205891"/>
    <w:rsid w:val="0020745D"/>
    <w:rsid w:val="00213829"/>
    <w:rsid w:val="00217849"/>
    <w:rsid w:val="00222E74"/>
    <w:rsid w:val="00237FB0"/>
    <w:rsid w:val="00240AFE"/>
    <w:rsid w:val="00242F9F"/>
    <w:rsid w:val="002437C1"/>
    <w:rsid w:val="002456B3"/>
    <w:rsid w:val="00251552"/>
    <w:rsid w:val="00256A45"/>
    <w:rsid w:val="002573B4"/>
    <w:rsid w:val="002700A0"/>
    <w:rsid w:val="0027029C"/>
    <w:rsid w:val="002748FB"/>
    <w:rsid w:val="0027627C"/>
    <w:rsid w:val="002845D6"/>
    <w:rsid w:val="0028748B"/>
    <w:rsid w:val="00291322"/>
    <w:rsid w:val="002A02DD"/>
    <w:rsid w:val="002A2B75"/>
    <w:rsid w:val="002B2634"/>
    <w:rsid w:val="002B60DD"/>
    <w:rsid w:val="002B75DC"/>
    <w:rsid w:val="002C6AB9"/>
    <w:rsid w:val="002D41B2"/>
    <w:rsid w:val="002D474A"/>
    <w:rsid w:val="002E5555"/>
    <w:rsid w:val="00303049"/>
    <w:rsid w:val="00304054"/>
    <w:rsid w:val="0030627E"/>
    <w:rsid w:val="003232B5"/>
    <w:rsid w:val="003359D8"/>
    <w:rsid w:val="00340ED2"/>
    <w:rsid w:val="003512CD"/>
    <w:rsid w:val="00353B9B"/>
    <w:rsid w:val="00357F4E"/>
    <w:rsid w:val="003610A7"/>
    <w:rsid w:val="003637D5"/>
    <w:rsid w:val="00365A1A"/>
    <w:rsid w:val="00375DBC"/>
    <w:rsid w:val="0037614F"/>
    <w:rsid w:val="00376528"/>
    <w:rsid w:val="00380057"/>
    <w:rsid w:val="003821D7"/>
    <w:rsid w:val="00384F35"/>
    <w:rsid w:val="00385EA7"/>
    <w:rsid w:val="00392943"/>
    <w:rsid w:val="00396D63"/>
    <w:rsid w:val="003970BE"/>
    <w:rsid w:val="003A1385"/>
    <w:rsid w:val="003B72F7"/>
    <w:rsid w:val="003C2767"/>
    <w:rsid w:val="003C2A16"/>
    <w:rsid w:val="003D1B5D"/>
    <w:rsid w:val="003D1F32"/>
    <w:rsid w:val="003D62C0"/>
    <w:rsid w:val="003E3672"/>
    <w:rsid w:val="003F7E38"/>
    <w:rsid w:val="0040441B"/>
    <w:rsid w:val="00405849"/>
    <w:rsid w:val="00406C64"/>
    <w:rsid w:val="00407209"/>
    <w:rsid w:val="00415A35"/>
    <w:rsid w:val="00416977"/>
    <w:rsid w:val="00417B0A"/>
    <w:rsid w:val="0042545D"/>
    <w:rsid w:val="00427C21"/>
    <w:rsid w:val="00432B43"/>
    <w:rsid w:val="00432D69"/>
    <w:rsid w:val="0044120C"/>
    <w:rsid w:val="00441E04"/>
    <w:rsid w:val="00445628"/>
    <w:rsid w:val="00445E31"/>
    <w:rsid w:val="0045347E"/>
    <w:rsid w:val="00460277"/>
    <w:rsid w:val="00465C38"/>
    <w:rsid w:val="00472D90"/>
    <w:rsid w:val="00483C32"/>
    <w:rsid w:val="004866FD"/>
    <w:rsid w:val="004B2807"/>
    <w:rsid w:val="004B36DF"/>
    <w:rsid w:val="004B428E"/>
    <w:rsid w:val="004B639E"/>
    <w:rsid w:val="004B6A83"/>
    <w:rsid w:val="004C36B4"/>
    <w:rsid w:val="004D590A"/>
    <w:rsid w:val="004D6F9C"/>
    <w:rsid w:val="004E25CD"/>
    <w:rsid w:val="004E5B5B"/>
    <w:rsid w:val="004E71B5"/>
    <w:rsid w:val="004F5107"/>
    <w:rsid w:val="004F5DCB"/>
    <w:rsid w:val="004F6645"/>
    <w:rsid w:val="004F745C"/>
    <w:rsid w:val="00502D0D"/>
    <w:rsid w:val="0050540A"/>
    <w:rsid w:val="005126E5"/>
    <w:rsid w:val="0052136F"/>
    <w:rsid w:val="00532DBF"/>
    <w:rsid w:val="005404FC"/>
    <w:rsid w:val="005525E7"/>
    <w:rsid w:val="005542BE"/>
    <w:rsid w:val="005613F8"/>
    <w:rsid w:val="005635B2"/>
    <w:rsid w:val="00580EC3"/>
    <w:rsid w:val="00586D18"/>
    <w:rsid w:val="005906C1"/>
    <w:rsid w:val="00595577"/>
    <w:rsid w:val="00595D6A"/>
    <w:rsid w:val="005A0562"/>
    <w:rsid w:val="005A47B6"/>
    <w:rsid w:val="005A6992"/>
    <w:rsid w:val="005A7CA3"/>
    <w:rsid w:val="005B2C14"/>
    <w:rsid w:val="005B7F5A"/>
    <w:rsid w:val="005C6051"/>
    <w:rsid w:val="005D0681"/>
    <w:rsid w:val="005D199E"/>
    <w:rsid w:val="005E190D"/>
    <w:rsid w:val="005E41D9"/>
    <w:rsid w:val="005F1C1E"/>
    <w:rsid w:val="005F3617"/>
    <w:rsid w:val="0060384D"/>
    <w:rsid w:val="00606884"/>
    <w:rsid w:val="00612790"/>
    <w:rsid w:val="00612912"/>
    <w:rsid w:val="00614E27"/>
    <w:rsid w:val="00622671"/>
    <w:rsid w:val="0063087B"/>
    <w:rsid w:val="00633407"/>
    <w:rsid w:val="006373F3"/>
    <w:rsid w:val="006508E6"/>
    <w:rsid w:val="0065153F"/>
    <w:rsid w:val="00651F7B"/>
    <w:rsid w:val="00652033"/>
    <w:rsid w:val="006554AC"/>
    <w:rsid w:val="00660DBF"/>
    <w:rsid w:val="00663FEA"/>
    <w:rsid w:val="006640B5"/>
    <w:rsid w:val="0066584C"/>
    <w:rsid w:val="00670EE8"/>
    <w:rsid w:val="006711B2"/>
    <w:rsid w:val="00681165"/>
    <w:rsid w:val="00687935"/>
    <w:rsid w:val="00687D69"/>
    <w:rsid w:val="006941D3"/>
    <w:rsid w:val="00694F4B"/>
    <w:rsid w:val="006A45BD"/>
    <w:rsid w:val="006B79B6"/>
    <w:rsid w:val="006C251A"/>
    <w:rsid w:val="006C2708"/>
    <w:rsid w:val="006C4DD5"/>
    <w:rsid w:val="006D1244"/>
    <w:rsid w:val="006D2B5A"/>
    <w:rsid w:val="006D674D"/>
    <w:rsid w:val="006E646C"/>
    <w:rsid w:val="006E76F9"/>
    <w:rsid w:val="006F320C"/>
    <w:rsid w:val="006F439B"/>
    <w:rsid w:val="00700DDF"/>
    <w:rsid w:val="00702927"/>
    <w:rsid w:val="00702ECD"/>
    <w:rsid w:val="0070360A"/>
    <w:rsid w:val="007066B8"/>
    <w:rsid w:val="00717B07"/>
    <w:rsid w:val="00726E51"/>
    <w:rsid w:val="007346CC"/>
    <w:rsid w:val="0074161D"/>
    <w:rsid w:val="007547CC"/>
    <w:rsid w:val="00761CDC"/>
    <w:rsid w:val="00765147"/>
    <w:rsid w:val="007716A6"/>
    <w:rsid w:val="00772416"/>
    <w:rsid w:val="007727D8"/>
    <w:rsid w:val="007731DC"/>
    <w:rsid w:val="00775300"/>
    <w:rsid w:val="00785F6F"/>
    <w:rsid w:val="007867E2"/>
    <w:rsid w:val="007A3950"/>
    <w:rsid w:val="007B1066"/>
    <w:rsid w:val="007D14A7"/>
    <w:rsid w:val="007D4231"/>
    <w:rsid w:val="007D631F"/>
    <w:rsid w:val="007E4D0C"/>
    <w:rsid w:val="007E6573"/>
    <w:rsid w:val="007F46EE"/>
    <w:rsid w:val="00821544"/>
    <w:rsid w:val="008228B1"/>
    <w:rsid w:val="00835C4A"/>
    <w:rsid w:val="00846B64"/>
    <w:rsid w:val="00846DB0"/>
    <w:rsid w:val="00851850"/>
    <w:rsid w:val="0085239A"/>
    <w:rsid w:val="0085289A"/>
    <w:rsid w:val="00860E59"/>
    <w:rsid w:val="0086149F"/>
    <w:rsid w:val="0086325E"/>
    <w:rsid w:val="00864336"/>
    <w:rsid w:val="008809E0"/>
    <w:rsid w:val="008852BA"/>
    <w:rsid w:val="008933BA"/>
    <w:rsid w:val="00897D74"/>
    <w:rsid w:val="008A0388"/>
    <w:rsid w:val="008A08FA"/>
    <w:rsid w:val="008A1632"/>
    <w:rsid w:val="008A22F7"/>
    <w:rsid w:val="008B052E"/>
    <w:rsid w:val="008B085D"/>
    <w:rsid w:val="008B5994"/>
    <w:rsid w:val="008B78E6"/>
    <w:rsid w:val="008C06EE"/>
    <w:rsid w:val="008C237B"/>
    <w:rsid w:val="008C6F40"/>
    <w:rsid w:val="008C78EF"/>
    <w:rsid w:val="008D0297"/>
    <w:rsid w:val="008D7FCD"/>
    <w:rsid w:val="008E3C4E"/>
    <w:rsid w:val="008F217B"/>
    <w:rsid w:val="008F24F8"/>
    <w:rsid w:val="008F4992"/>
    <w:rsid w:val="008F56BA"/>
    <w:rsid w:val="00900BC6"/>
    <w:rsid w:val="00935E9F"/>
    <w:rsid w:val="00953902"/>
    <w:rsid w:val="009605CF"/>
    <w:rsid w:val="00961737"/>
    <w:rsid w:val="00961F0B"/>
    <w:rsid w:val="0096366F"/>
    <w:rsid w:val="00963790"/>
    <w:rsid w:val="00973A13"/>
    <w:rsid w:val="00981301"/>
    <w:rsid w:val="00986C11"/>
    <w:rsid w:val="00986DE7"/>
    <w:rsid w:val="00993E7A"/>
    <w:rsid w:val="00994D53"/>
    <w:rsid w:val="009A4E83"/>
    <w:rsid w:val="009B1BD8"/>
    <w:rsid w:val="009B40A1"/>
    <w:rsid w:val="009C3CF4"/>
    <w:rsid w:val="009D09DA"/>
    <w:rsid w:val="009D4BD8"/>
    <w:rsid w:val="009D504F"/>
    <w:rsid w:val="009E1C38"/>
    <w:rsid w:val="009F2582"/>
    <w:rsid w:val="009F7A1C"/>
    <w:rsid w:val="00A005DC"/>
    <w:rsid w:val="00A03097"/>
    <w:rsid w:val="00A06B97"/>
    <w:rsid w:val="00A141F1"/>
    <w:rsid w:val="00A155C9"/>
    <w:rsid w:val="00A20BF0"/>
    <w:rsid w:val="00A23449"/>
    <w:rsid w:val="00A27EDA"/>
    <w:rsid w:val="00A305D9"/>
    <w:rsid w:val="00A334B4"/>
    <w:rsid w:val="00A34BEC"/>
    <w:rsid w:val="00A3572E"/>
    <w:rsid w:val="00A36BD6"/>
    <w:rsid w:val="00A42082"/>
    <w:rsid w:val="00A428C8"/>
    <w:rsid w:val="00A5003C"/>
    <w:rsid w:val="00A5682E"/>
    <w:rsid w:val="00A57D0E"/>
    <w:rsid w:val="00A6674E"/>
    <w:rsid w:val="00A80A1F"/>
    <w:rsid w:val="00A85B60"/>
    <w:rsid w:val="00A94F31"/>
    <w:rsid w:val="00AA6151"/>
    <w:rsid w:val="00AA7DED"/>
    <w:rsid w:val="00AB2520"/>
    <w:rsid w:val="00AC21D7"/>
    <w:rsid w:val="00AC63B6"/>
    <w:rsid w:val="00AD0DFE"/>
    <w:rsid w:val="00AD4AB7"/>
    <w:rsid w:val="00AD519B"/>
    <w:rsid w:val="00AE736B"/>
    <w:rsid w:val="00AF47B6"/>
    <w:rsid w:val="00AF546B"/>
    <w:rsid w:val="00B00B6A"/>
    <w:rsid w:val="00B05504"/>
    <w:rsid w:val="00B11E0F"/>
    <w:rsid w:val="00B2160E"/>
    <w:rsid w:val="00B312D6"/>
    <w:rsid w:val="00B32C21"/>
    <w:rsid w:val="00B3351C"/>
    <w:rsid w:val="00B45851"/>
    <w:rsid w:val="00B521C7"/>
    <w:rsid w:val="00B54547"/>
    <w:rsid w:val="00B6135E"/>
    <w:rsid w:val="00B6428F"/>
    <w:rsid w:val="00B705D8"/>
    <w:rsid w:val="00B70FBE"/>
    <w:rsid w:val="00B71ABB"/>
    <w:rsid w:val="00B76A29"/>
    <w:rsid w:val="00B7784A"/>
    <w:rsid w:val="00B83AD5"/>
    <w:rsid w:val="00B9228F"/>
    <w:rsid w:val="00B93D0A"/>
    <w:rsid w:val="00B9497F"/>
    <w:rsid w:val="00BA0B8F"/>
    <w:rsid w:val="00BC3834"/>
    <w:rsid w:val="00BC72D0"/>
    <w:rsid w:val="00BC7493"/>
    <w:rsid w:val="00BD080C"/>
    <w:rsid w:val="00BD1EDF"/>
    <w:rsid w:val="00BD5199"/>
    <w:rsid w:val="00BE3E97"/>
    <w:rsid w:val="00BF6090"/>
    <w:rsid w:val="00C038F4"/>
    <w:rsid w:val="00C0581B"/>
    <w:rsid w:val="00C37AF8"/>
    <w:rsid w:val="00C52A44"/>
    <w:rsid w:val="00C54846"/>
    <w:rsid w:val="00C66DF4"/>
    <w:rsid w:val="00C71958"/>
    <w:rsid w:val="00C74352"/>
    <w:rsid w:val="00C76EA6"/>
    <w:rsid w:val="00C80A22"/>
    <w:rsid w:val="00C81DE7"/>
    <w:rsid w:val="00C85FFF"/>
    <w:rsid w:val="00C95A8F"/>
    <w:rsid w:val="00CB1CC4"/>
    <w:rsid w:val="00CC1187"/>
    <w:rsid w:val="00CC205F"/>
    <w:rsid w:val="00CC41DD"/>
    <w:rsid w:val="00CD57CD"/>
    <w:rsid w:val="00CD7286"/>
    <w:rsid w:val="00CE0B2B"/>
    <w:rsid w:val="00CE2116"/>
    <w:rsid w:val="00CE5B08"/>
    <w:rsid w:val="00CF0749"/>
    <w:rsid w:val="00CF73D9"/>
    <w:rsid w:val="00D00DB1"/>
    <w:rsid w:val="00D064B0"/>
    <w:rsid w:val="00D06F19"/>
    <w:rsid w:val="00D12D92"/>
    <w:rsid w:val="00D21030"/>
    <w:rsid w:val="00D25316"/>
    <w:rsid w:val="00D2791E"/>
    <w:rsid w:val="00D331CA"/>
    <w:rsid w:val="00D34F7B"/>
    <w:rsid w:val="00D50009"/>
    <w:rsid w:val="00D52D28"/>
    <w:rsid w:val="00D539FE"/>
    <w:rsid w:val="00D55C97"/>
    <w:rsid w:val="00D600AC"/>
    <w:rsid w:val="00D62DFA"/>
    <w:rsid w:val="00D658D1"/>
    <w:rsid w:val="00D722E4"/>
    <w:rsid w:val="00D759E5"/>
    <w:rsid w:val="00D76B38"/>
    <w:rsid w:val="00D875DB"/>
    <w:rsid w:val="00D87C61"/>
    <w:rsid w:val="00D92BF5"/>
    <w:rsid w:val="00D95821"/>
    <w:rsid w:val="00D96BDE"/>
    <w:rsid w:val="00D97559"/>
    <w:rsid w:val="00D976CE"/>
    <w:rsid w:val="00DA0CE6"/>
    <w:rsid w:val="00DA19B4"/>
    <w:rsid w:val="00DB1F54"/>
    <w:rsid w:val="00DB5ACC"/>
    <w:rsid w:val="00DB61E1"/>
    <w:rsid w:val="00DB7853"/>
    <w:rsid w:val="00DC150A"/>
    <w:rsid w:val="00DD39EB"/>
    <w:rsid w:val="00DD7E0D"/>
    <w:rsid w:val="00DE51FF"/>
    <w:rsid w:val="00DE5FB8"/>
    <w:rsid w:val="00DF1BD8"/>
    <w:rsid w:val="00E06B1B"/>
    <w:rsid w:val="00E122BC"/>
    <w:rsid w:val="00E221CA"/>
    <w:rsid w:val="00E23EC7"/>
    <w:rsid w:val="00E305D7"/>
    <w:rsid w:val="00E32F22"/>
    <w:rsid w:val="00E44F75"/>
    <w:rsid w:val="00E53E69"/>
    <w:rsid w:val="00E56A1E"/>
    <w:rsid w:val="00E72773"/>
    <w:rsid w:val="00E7683B"/>
    <w:rsid w:val="00E774D3"/>
    <w:rsid w:val="00E807B6"/>
    <w:rsid w:val="00E85C4B"/>
    <w:rsid w:val="00E861BE"/>
    <w:rsid w:val="00EA7AFD"/>
    <w:rsid w:val="00EA7CAC"/>
    <w:rsid w:val="00EB0155"/>
    <w:rsid w:val="00EB1793"/>
    <w:rsid w:val="00EC0D58"/>
    <w:rsid w:val="00EC32E9"/>
    <w:rsid w:val="00ED0E66"/>
    <w:rsid w:val="00ED3540"/>
    <w:rsid w:val="00EE04BC"/>
    <w:rsid w:val="00EE428F"/>
    <w:rsid w:val="00F0006D"/>
    <w:rsid w:val="00F00395"/>
    <w:rsid w:val="00F03E0B"/>
    <w:rsid w:val="00F15BD9"/>
    <w:rsid w:val="00F172BF"/>
    <w:rsid w:val="00F26063"/>
    <w:rsid w:val="00F279D5"/>
    <w:rsid w:val="00F37613"/>
    <w:rsid w:val="00F619BB"/>
    <w:rsid w:val="00F64796"/>
    <w:rsid w:val="00F72DAE"/>
    <w:rsid w:val="00F7428E"/>
    <w:rsid w:val="00F77362"/>
    <w:rsid w:val="00F80C35"/>
    <w:rsid w:val="00F80FC7"/>
    <w:rsid w:val="00F81BEA"/>
    <w:rsid w:val="00F847C5"/>
    <w:rsid w:val="00F86443"/>
    <w:rsid w:val="00F939DE"/>
    <w:rsid w:val="00F9437A"/>
    <w:rsid w:val="00F957D0"/>
    <w:rsid w:val="00FA1DAC"/>
    <w:rsid w:val="00FA53CD"/>
    <w:rsid w:val="00FA6212"/>
    <w:rsid w:val="00FA6D47"/>
    <w:rsid w:val="00FB6F79"/>
    <w:rsid w:val="00FD1F54"/>
    <w:rsid w:val="00FD2578"/>
    <w:rsid w:val="00FD354B"/>
    <w:rsid w:val="00FD4E15"/>
    <w:rsid w:val="00FD7742"/>
    <w:rsid w:val="00FD7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585216"/>
  <w15:docId w15:val="{112AB06A-6E28-4759-B37A-DEA60EFF8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D1F3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0ED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40E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0ED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8A08FA"/>
    <w:rPr>
      <w:color w:val="000000"/>
      <w:u w:val="single"/>
    </w:rPr>
  </w:style>
  <w:style w:type="paragraph" w:styleId="NormalWeb">
    <w:name w:val="Normal (Web)"/>
    <w:basedOn w:val="Normal"/>
    <w:uiPriority w:val="99"/>
    <w:rsid w:val="0096366F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029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2927"/>
  </w:style>
  <w:style w:type="paragraph" w:styleId="Footer">
    <w:name w:val="footer"/>
    <w:basedOn w:val="Normal"/>
    <w:link w:val="FooterChar"/>
    <w:uiPriority w:val="99"/>
    <w:unhideWhenUsed/>
    <w:rsid w:val="007029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2927"/>
  </w:style>
  <w:style w:type="character" w:styleId="CommentReference">
    <w:name w:val="annotation reference"/>
    <w:basedOn w:val="DefaultParagraphFont"/>
    <w:uiPriority w:val="99"/>
    <w:semiHidden/>
    <w:unhideWhenUsed/>
    <w:rsid w:val="0044120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4120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4120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4120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4120C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353B9B"/>
  </w:style>
  <w:style w:type="character" w:customStyle="1" w:styleId="object4">
    <w:name w:val="object4"/>
    <w:basedOn w:val="DefaultParagraphFont"/>
    <w:rsid w:val="00353B9B"/>
  </w:style>
  <w:style w:type="paragraph" w:styleId="ListNumber">
    <w:name w:val="List Number"/>
    <w:basedOn w:val="Normal"/>
    <w:uiPriority w:val="99"/>
    <w:semiHidden/>
    <w:unhideWhenUsed/>
    <w:rsid w:val="00353B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ListContinue">
    <w:name w:val="List Continue"/>
    <w:basedOn w:val="Normal"/>
    <w:uiPriority w:val="99"/>
    <w:unhideWhenUsed/>
    <w:rsid w:val="00353B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0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1298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12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94317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952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987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349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166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6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1323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73953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197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1722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128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967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6362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2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eader" Target="header1.xm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microsoft.com/office/2011/relationships/people" Target="people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microsoft.com/office/2011/relationships/commentsExtended" Target="commentsExtended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22AD01DF457439B9A03DDC9AFA2C0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64A527-AB38-4B4A-AA7F-5C737C2DF682}"/>
      </w:docPartPr>
      <w:docPartBody>
        <w:p w:rsidR="00E66585" w:rsidRDefault="009A433D" w:rsidP="009A433D">
          <w:pPr>
            <w:pStyle w:val="622AD01DF457439B9A03DDC9AFA2C0F8"/>
          </w:pPr>
          <w:r>
            <w:rPr>
              <w:color w:val="FFFFFF" w:themeColor="background1"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A433D"/>
    <w:rsid w:val="00052763"/>
    <w:rsid w:val="000E60A8"/>
    <w:rsid w:val="000F6D36"/>
    <w:rsid w:val="001609CA"/>
    <w:rsid w:val="00164AEB"/>
    <w:rsid w:val="00170D83"/>
    <w:rsid w:val="00170FE8"/>
    <w:rsid w:val="001726F9"/>
    <w:rsid w:val="001F7DDA"/>
    <w:rsid w:val="0021667B"/>
    <w:rsid w:val="00273408"/>
    <w:rsid w:val="002922E1"/>
    <w:rsid w:val="00311EFF"/>
    <w:rsid w:val="003172FA"/>
    <w:rsid w:val="0048504B"/>
    <w:rsid w:val="00491C26"/>
    <w:rsid w:val="005212C3"/>
    <w:rsid w:val="005F7E00"/>
    <w:rsid w:val="00632235"/>
    <w:rsid w:val="0075139B"/>
    <w:rsid w:val="007B7CD8"/>
    <w:rsid w:val="007C7FD9"/>
    <w:rsid w:val="0086641C"/>
    <w:rsid w:val="009177BB"/>
    <w:rsid w:val="009372B4"/>
    <w:rsid w:val="00971DB5"/>
    <w:rsid w:val="009933D7"/>
    <w:rsid w:val="009A433D"/>
    <w:rsid w:val="009D2211"/>
    <w:rsid w:val="009E12C8"/>
    <w:rsid w:val="00A74025"/>
    <w:rsid w:val="00A979AF"/>
    <w:rsid w:val="00AB6182"/>
    <w:rsid w:val="00B25899"/>
    <w:rsid w:val="00B62F72"/>
    <w:rsid w:val="00C308D1"/>
    <w:rsid w:val="00C46146"/>
    <w:rsid w:val="00C477E9"/>
    <w:rsid w:val="00CC7715"/>
    <w:rsid w:val="00D23389"/>
    <w:rsid w:val="00DD163C"/>
    <w:rsid w:val="00E11CE2"/>
    <w:rsid w:val="00E12AB8"/>
    <w:rsid w:val="00E346EB"/>
    <w:rsid w:val="00E66585"/>
    <w:rsid w:val="00E91B8F"/>
    <w:rsid w:val="00EF4F89"/>
    <w:rsid w:val="00F72620"/>
    <w:rsid w:val="00F72DDB"/>
    <w:rsid w:val="00F7677B"/>
    <w:rsid w:val="00FC2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665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A654B326B704EEAA4BFD73F4604CCB9">
    <w:name w:val="EA654B326B704EEAA4BFD73F4604CCB9"/>
    <w:rsid w:val="009A433D"/>
  </w:style>
  <w:style w:type="paragraph" w:customStyle="1" w:styleId="622AD01DF457439B9A03DDC9AFA2C0F8">
    <w:name w:val="622AD01DF457439B9A03DDC9AFA2C0F8"/>
    <w:rsid w:val="009A433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SAP BW/Business Objects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3FC3826-2BF6-4780-B514-A9F879D41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1680</TotalTime>
  <Pages>43</Pages>
  <Words>2193</Words>
  <Characters>12503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 - 4</vt:lpstr>
    </vt:vector>
  </TitlesOfParts>
  <Company>home</Company>
  <LinksUpToDate>false</LinksUpToDate>
  <CharactersWithSpaces>14667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- 4</dc:title>
  <dc:creator>krishna</dc:creator>
  <cp:lastModifiedBy>Nupur Ray</cp:lastModifiedBy>
  <cp:revision>44</cp:revision>
  <dcterms:created xsi:type="dcterms:W3CDTF">2016-08-15T14:44:00Z</dcterms:created>
  <dcterms:modified xsi:type="dcterms:W3CDTF">2016-09-03T03:26:00Z</dcterms:modified>
</cp:coreProperties>
</file>